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C13594" w:rsidRDefault="00C13594">
      <w:pPr>
        <w:pStyle w:val="Title"/>
        <w:contextualSpacing w:val="0"/>
      </w:pPr>
      <w:bookmarkStart w:id="0" w:name="_2fddiq7yrr1k" w:colFirst="0" w:colLast="0"/>
      <w:bookmarkEnd w:id="0"/>
    </w:p>
    <w:p w:rsidR="006E548B" w:rsidRDefault="006E548B" w:rsidP="008173AE"/>
    <w:p w:rsidR="006E548B" w:rsidRDefault="006E548B" w:rsidP="008173AE"/>
    <w:p w:rsidR="006E548B" w:rsidRPr="006E548B" w:rsidRDefault="006E548B" w:rsidP="008173AE"/>
    <w:p w:rsidR="00C13594" w:rsidRDefault="00C13594">
      <w:pPr>
        <w:pStyle w:val="Title"/>
        <w:contextualSpacing w:val="0"/>
      </w:pPr>
      <w:bookmarkStart w:id="1" w:name="_vrwyxxygh50e" w:colFirst="0" w:colLast="0"/>
      <w:bookmarkEnd w:id="1"/>
    </w:p>
    <w:p w:rsidR="00C13594" w:rsidRDefault="00C13594">
      <w:pPr>
        <w:pStyle w:val="Title"/>
        <w:contextualSpacing w:val="0"/>
      </w:pPr>
      <w:bookmarkStart w:id="2" w:name="_wo30t3tccij5" w:colFirst="0" w:colLast="0"/>
      <w:bookmarkEnd w:id="2"/>
    </w:p>
    <w:p w:rsidR="00C13594" w:rsidRDefault="00C13594">
      <w:pPr>
        <w:pStyle w:val="Title"/>
        <w:contextualSpacing w:val="0"/>
      </w:pPr>
      <w:bookmarkStart w:id="3" w:name="_t9izoa729cbk" w:colFirst="0" w:colLast="0"/>
      <w:bookmarkEnd w:id="3"/>
    </w:p>
    <w:p w:rsidR="00C13594" w:rsidRDefault="00AE7D95">
      <w:pPr>
        <w:pStyle w:val="Title"/>
        <w:contextualSpacing w:val="0"/>
      </w:pPr>
      <w:bookmarkStart w:id="4" w:name="_bjcvjmwgjzxq" w:colFirst="0" w:colLast="0"/>
      <w:bookmarkEnd w:id="4"/>
      <w:r>
        <w:t>Virtual Campus Tour</w:t>
      </w:r>
    </w:p>
    <w:p w:rsidR="00C13594" w:rsidRDefault="00C13594"/>
    <w:p w:rsidR="00C13594" w:rsidRDefault="00AE7D95">
      <w:pPr>
        <w:pStyle w:val="Subtitle"/>
      </w:pPr>
      <w:bookmarkStart w:id="5" w:name="_357qheioblm7" w:colFirst="0" w:colLast="0"/>
      <w:bookmarkEnd w:id="5"/>
      <w:r>
        <w:t>COMP 1536 Website Development Project</w:t>
      </w:r>
    </w:p>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AE7D95">
      <w:r>
        <w:t>Simon Wu</w:t>
      </w:r>
    </w:p>
    <w:p w:rsidR="00C13594" w:rsidRDefault="00AE7D95">
      <w:r>
        <w:t>Ian Lo</w:t>
      </w:r>
    </w:p>
    <w:p w:rsidR="00C13594" w:rsidRDefault="00AE7D95">
      <w:r>
        <w:t>Jacky Li</w:t>
      </w:r>
    </w:p>
    <w:p w:rsidR="00BF0E0B" w:rsidDel="00D423B3" w:rsidRDefault="00AE7D95" w:rsidP="00961C01">
      <w:r>
        <w:t>Akemi Haraguchi</w:t>
      </w:r>
      <w:moveFromRangeStart w:id="6" w:author="Simon Wu" w:date="2017-02-01T15:53:00Z" w:name="move473727724"/>
    </w:p>
    <w:p w:rsidR="00BF0E0B" w:rsidDel="007B3172" w:rsidRDefault="00BF0E0B" w:rsidP="00961C01">
      <w:pPr>
        <w:rPr>
          <w:del w:id="7" w:author="Simon Wu" w:date="2017-02-01T16:53:00Z"/>
        </w:rPr>
      </w:pPr>
    </w:p>
    <w:p w:rsidR="00BF0E0B" w:rsidDel="007B3172" w:rsidRDefault="00BF0E0B" w:rsidP="00961C01">
      <w:pPr>
        <w:rPr>
          <w:del w:id="8" w:author="Simon Wu" w:date="2017-02-01T16:53:00Z"/>
        </w:rPr>
      </w:pPr>
    </w:p>
    <w:p w:rsidR="00BF0E0B" w:rsidDel="007B3172" w:rsidRDefault="00BF0E0B" w:rsidP="00961C01">
      <w:pPr>
        <w:rPr>
          <w:del w:id="9" w:author="Simon Wu" w:date="2017-02-01T16:53:00Z"/>
        </w:rPr>
      </w:pPr>
    </w:p>
    <w:p w:rsidR="00BF0E0B" w:rsidDel="007B3172" w:rsidRDefault="00BF0E0B" w:rsidP="00961C01">
      <w:pPr>
        <w:rPr>
          <w:del w:id="10" w:author="Simon Wu" w:date="2017-02-01T16:53:00Z"/>
        </w:rPr>
      </w:pPr>
    </w:p>
    <w:p w:rsidR="00D423B3" w:rsidDel="00961C01" w:rsidRDefault="00252D56" w:rsidP="00961C01">
      <w:pPr>
        <w:rPr>
          <w:del w:id="11" w:author="Simon Wu" w:date="2017-02-01T15:55:00Z"/>
        </w:rPr>
      </w:pPr>
      <w:moveFrom w:id="12" w:author="Simon Wu" w:date="2017-02-01T15:53:00Z">
        <w:del w:id="13" w:author="Simon Wu" w:date="2017-02-01T16:53:00Z">
          <w:r w:rsidDel="007B3172">
            <w:delText>APPENDIX 1: MILESTONE 1</w:delText>
          </w:r>
        </w:del>
      </w:moveFrom>
      <w:moveFromRangeEnd w:id="6"/>
      <w:moveToRangeStart w:id="14" w:author="Simon Wu" w:date="2017-02-01T15:53:00Z" w:name="move473727724"/>
    </w:p>
    <w:p w:rsidR="00D423B3" w:rsidDel="00961C01" w:rsidRDefault="00D423B3" w:rsidP="00961C01">
      <w:pPr>
        <w:rPr>
          <w:del w:id="15" w:author="Simon Wu" w:date="2017-02-01T15:55:00Z"/>
        </w:rPr>
      </w:pPr>
    </w:p>
    <w:p w:rsidR="00D423B3" w:rsidDel="00961C01" w:rsidRDefault="00D423B3" w:rsidP="00961C01">
      <w:pPr>
        <w:rPr>
          <w:del w:id="16" w:author="Simon Wu" w:date="2017-02-01T15:55:00Z"/>
        </w:rPr>
      </w:pPr>
    </w:p>
    <w:p w:rsidR="00D423B3" w:rsidDel="00961C01" w:rsidRDefault="00D423B3" w:rsidP="00961C01">
      <w:pPr>
        <w:rPr>
          <w:del w:id="17" w:author="Simon Wu" w:date="2017-02-01T15:55:00Z"/>
        </w:rPr>
      </w:pPr>
    </w:p>
    <w:p w:rsidR="00D423B3" w:rsidDel="00961C01" w:rsidRDefault="00D423B3" w:rsidP="00961C01">
      <w:pPr>
        <w:rPr>
          <w:del w:id="18" w:author="Simon Wu" w:date="2017-02-01T15:55:00Z"/>
        </w:rPr>
      </w:pPr>
    </w:p>
    <w:p w:rsidR="00C13594" w:rsidDel="007B3172" w:rsidRDefault="00D423B3" w:rsidP="00961C01">
      <w:pPr>
        <w:rPr>
          <w:del w:id="19" w:author="Simon Wu" w:date="2017-02-01T16:53:00Z"/>
        </w:rPr>
      </w:pPr>
      <w:moveTo w:id="20" w:author="Simon Wu" w:date="2017-02-01T15:53:00Z">
        <w:del w:id="21" w:author="Simon Wu" w:date="2017-02-01T15:55:00Z">
          <w:r w:rsidDel="00961C01">
            <w:delText>APPENDIX 1: MILESTONE 1</w:delText>
          </w:r>
        </w:del>
      </w:moveTo>
      <w:moveToRangeEnd w:id="14"/>
      <w:del w:id="22" w:author="Simon Wu" w:date="2017-02-01T15:55:00Z">
        <w:r w:rsidR="00AE7D95" w:rsidDel="00961C01">
          <w:br w:type="page"/>
        </w:r>
      </w:del>
    </w:p>
    <w:bookmarkStart w:id="23" w:name="_x91zkdxpw5mt" w:colFirst="0" w:colLast="0" w:displacedByCustomXml="next"/>
    <w:bookmarkEnd w:id="23" w:displacedByCustomXml="next"/>
    <w:bookmarkStart w:id="24" w:name="_net7cen4gbtt" w:colFirst="0" w:colLast="0" w:displacedByCustomXml="next"/>
    <w:bookmarkEnd w:id="24" w:displacedByCustomXml="next"/>
    <w:sdt>
      <w:sdtPr>
        <w:rPr>
          <w:rFonts w:asciiTheme="minorHAnsi" w:eastAsiaTheme="minorEastAsia" w:hAnsiTheme="minorHAnsi" w:cstheme="minorBidi"/>
          <w:color w:val="auto"/>
          <w:sz w:val="22"/>
          <w:szCs w:val="22"/>
        </w:rPr>
        <w:id w:val="2119090599"/>
        <w:docPartObj>
          <w:docPartGallery w:val="Table of Contents"/>
          <w:docPartUnique/>
        </w:docPartObj>
      </w:sdtPr>
      <w:sdtEndPr>
        <w:rPr>
          <w:b/>
          <w:bCs/>
          <w:noProof/>
        </w:rPr>
      </w:sdtEndPr>
      <w:sdtContent>
        <w:p w:rsidR="00247E14" w:rsidRDefault="00247E14">
          <w:pPr>
            <w:pStyle w:val="TOCHeading"/>
          </w:pPr>
          <w:r>
            <w:t>Table of Contents</w:t>
          </w:r>
        </w:p>
        <w:p w:rsidR="0056243A" w:rsidRDefault="00247E14">
          <w:pPr>
            <w:pStyle w:val="TOC1"/>
            <w:rPr>
              <w:ins w:id="25" w:author="A" w:date="2017-03-22T16:25:00Z"/>
              <w:noProof/>
              <w:lang w:eastAsia="ja-JP"/>
            </w:rPr>
          </w:pPr>
          <w:r>
            <w:fldChar w:fldCharType="begin"/>
          </w:r>
          <w:r>
            <w:instrText xml:space="preserve"> TOC \o "1-3" \h \z \u </w:instrText>
          </w:r>
          <w:r>
            <w:fldChar w:fldCharType="separate"/>
          </w:r>
          <w:ins w:id="26" w:author="A" w:date="2017-03-22T16:25:00Z">
            <w:r w:rsidR="0056243A" w:rsidRPr="0034080D">
              <w:rPr>
                <w:rStyle w:val="Hyperlink"/>
                <w:noProof/>
              </w:rPr>
              <w:fldChar w:fldCharType="begin"/>
            </w:r>
            <w:r w:rsidR="0056243A" w:rsidRPr="0034080D">
              <w:rPr>
                <w:rStyle w:val="Hyperlink"/>
                <w:noProof/>
              </w:rPr>
              <w:instrText xml:space="preserve"> </w:instrText>
            </w:r>
            <w:r w:rsidR="0056243A">
              <w:rPr>
                <w:noProof/>
              </w:rPr>
              <w:instrText>HYPERLINK \l "_Toc477963266"</w:instrText>
            </w:r>
            <w:r w:rsidR="0056243A" w:rsidRPr="0034080D">
              <w:rPr>
                <w:rStyle w:val="Hyperlink"/>
                <w:noProof/>
              </w:rPr>
              <w:instrText xml:space="preserve"> </w:instrText>
            </w:r>
            <w:r w:rsidR="0056243A" w:rsidRPr="0034080D">
              <w:rPr>
                <w:rStyle w:val="Hyperlink"/>
                <w:noProof/>
              </w:rPr>
              <w:fldChar w:fldCharType="separate"/>
            </w:r>
            <w:r w:rsidR="0056243A" w:rsidRPr="0034080D">
              <w:rPr>
                <w:rStyle w:val="Hyperlink"/>
                <w:noProof/>
              </w:rPr>
              <w:t>Milestone 4:</w:t>
            </w:r>
            <w:r w:rsidR="0056243A">
              <w:rPr>
                <w:noProof/>
                <w:webHidden/>
              </w:rPr>
              <w:tab/>
            </w:r>
            <w:r w:rsidR="0056243A">
              <w:rPr>
                <w:noProof/>
                <w:webHidden/>
              </w:rPr>
              <w:fldChar w:fldCharType="begin"/>
            </w:r>
            <w:r w:rsidR="0056243A">
              <w:rPr>
                <w:noProof/>
                <w:webHidden/>
              </w:rPr>
              <w:instrText xml:space="preserve"> PAGEREF _Toc477963266 \h </w:instrText>
            </w:r>
          </w:ins>
          <w:r w:rsidR="0056243A">
            <w:rPr>
              <w:noProof/>
              <w:webHidden/>
            </w:rPr>
          </w:r>
          <w:r w:rsidR="0056243A">
            <w:rPr>
              <w:noProof/>
              <w:webHidden/>
            </w:rPr>
            <w:fldChar w:fldCharType="separate"/>
          </w:r>
          <w:ins w:id="27" w:author="A" w:date="2017-03-22T16:25:00Z">
            <w:r w:rsidR="0056243A">
              <w:rPr>
                <w:noProof/>
                <w:webHidden/>
              </w:rPr>
              <w:t>5</w:t>
            </w:r>
            <w:r w:rsidR="0056243A">
              <w:rPr>
                <w:noProof/>
                <w:webHidden/>
              </w:rPr>
              <w:fldChar w:fldCharType="end"/>
            </w:r>
            <w:r w:rsidR="0056243A" w:rsidRPr="0034080D">
              <w:rPr>
                <w:rStyle w:val="Hyperlink"/>
                <w:noProof/>
              </w:rPr>
              <w:fldChar w:fldCharType="end"/>
            </w:r>
          </w:ins>
        </w:p>
        <w:p w:rsidR="0056243A" w:rsidRDefault="0056243A">
          <w:pPr>
            <w:pStyle w:val="TOC2"/>
            <w:rPr>
              <w:ins w:id="28" w:author="A" w:date="2017-03-22T16:25:00Z"/>
              <w:noProof/>
              <w:lang w:eastAsia="ja-JP"/>
            </w:rPr>
          </w:pPr>
          <w:ins w:id="29"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"_Toc477963267"</w:instrText>
            </w:r>
            <w:r w:rsidRPr="0034080D">
              <w:rPr>
                <w:rStyle w:val="Hyperlink"/>
                <w:noProof/>
              </w:rPr>
              <w:instrText xml:space="preserve"> </w:instrText>
            </w:r>
            <w:r w:rsidRPr="0034080D">
              <w:rPr>
                <w:rStyle w:val="Hyperlink"/>
                <w:noProof/>
              </w:rPr>
              <w:fldChar w:fldCharType="separate"/>
            </w:r>
            <w:r w:rsidRPr="0034080D">
              <w:rPr>
                <w:rStyle w:val="Hyperlink"/>
                <w:noProof/>
              </w:rPr>
              <w:t>Changes from Milestone 3:</w:t>
            </w:r>
            <w:r>
              <w:rPr>
                <w:noProof/>
                <w:webHidden/>
              </w:rPr>
              <w:tab/>
            </w:r>
            <w:r>
              <w:rPr>
                <w:noProof/>
                <w:webHidden/>
              </w:rPr>
              <w:fldChar w:fldCharType="begin"/>
            </w:r>
            <w:r>
              <w:rPr>
                <w:noProof/>
                <w:webHidden/>
              </w:rPr>
              <w:instrText xml:space="preserve"> PAGEREF _Toc477963267 \h </w:instrText>
            </w:r>
          </w:ins>
          <w:r>
            <w:rPr>
              <w:noProof/>
              <w:webHidden/>
            </w:rPr>
          </w:r>
          <w:r>
            <w:rPr>
              <w:noProof/>
              <w:webHidden/>
            </w:rPr>
            <w:fldChar w:fldCharType="separate"/>
          </w:r>
          <w:ins w:id="30" w:author="A" w:date="2017-03-22T16:25:00Z">
            <w:r>
              <w:rPr>
                <w:noProof/>
                <w:webHidden/>
              </w:rPr>
              <w:t>5</w:t>
            </w:r>
            <w:r>
              <w:rPr>
                <w:noProof/>
                <w:webHidden/>
              </w:rPr>
              <w:fldChar w:fldCharType="end"/>
            </w:r>
            <w:r w:rsidRPr="0034080D">
              <w:rPr>
                <w:rStyle w:val="Hyperlink"/>
                <w:noProof/>
              </w:rPr>
              <w:fldChar w:fldCharType="end"/>
            </w:r>
          </w:ins>
        </w:p>
        <w:p w:rsidR="0056243A" w:rsidRDefault="0056243A">
          <w:pPr>
            <w:pStyle w:val="TOC2"/>
            <w:rPr>
              <w:ins w:id="31" w:author="A" w:date="2017-03-22T16:25:00Z"/>
              <w:noProof/>
              <w:lang w:eastAsia="ja-JP"/>
            </w:rPr>
          </w:pPr>
          <w:ins w:id="32"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"_Toc477963268"</w:instrText>
            </w:r>
            <w:r w:rsidRPr="0034080D">
              <w:rPr>
                <w:rStyle w:val="Hyperlink"/>
                <w:noProof/>
              </w:rPr>
              <w:instrText xml:space="preserve"> </w:instrText>
            </w:r>
            <w:r w:rsidRPr="0034080D">
              <w:rPr>
                <w:rStyle w:val="Hyperlink"/>
                <w:noProof/>
              </w:rPr>
              <w:fldChar w:fldCharType="separate"/>
            </w:r>
            <w:r w:rsidRPr="0034080D">
              <w:rPr>
                <w:rStyle w:val="Hyperlink"/>
                <w:noProof/>
              </w:rPr>
              <w:t>Javascript or Jquery third party widget:</w:t>
            </w:r>
            <w:r>
              <w:rPr>
                <w:noProof/>
                <w:webHidden/>
              </w:rPr>
              <w:tab/>
            </w:r>
            <w:r>
              <w:rPr>
                <w:noProof/>
                <w:webHidden/>
              </w:rPr>
              <w:fldChar w:fldCharType="begin"/>
            </w:r>
            <w:r>
              <w:rPr>
                <w:noProof/>
                <w:webHidden/>
              </w:rPr>
              <w:instrText xml:space="preserve"> PAGEREF _Toc477963268 \h </w:instrText>
            </w:r>
          </w:ins>
          <w:r>
            <w:rPr>
              <w:noProof/>
              <w:webHidden/>
            </w:rPr>
          </w:r>
          <w:r>
            <w:rPr>
              <w:noProof/>
              <w:webHidden/>
            </w:rPr>
            <w:fldChar w:fldCharType="separate"/>
          </w:r>
          <w:ins w:id="33" w:author="A" w:date="2017-03-22T16:25:00Z">
            <w:r>
              <w:rPr>
                <w:noProof/>
                <w:webHidden/>
              </w:rPr>
              <w:t>5</w:t>
            </w:r>
            <w:r>
              <w:rPr>
                <w:noProof/>
                <w:webHidden/>
              </w:rPr>
              <w:fldChar w:fldCharType="end"/>
            </w:r>
            <w:r w:rsidRPr="0034080D">
              <w:rPr>
                <w:rStyle w:val="Hyperlink"/>
                <w:noProof/>
              </w:rPr>
              <w:fldChar w:fldCharType="end"/>
            </w:r>
          </w:ins>
        </w:p>
        <w:p w:rsidR="0056243A" w:rsidRDefault="0056243A">
          <w:pPr>
            <w:pStyle w:val="TOC2"/>
            <w:rPr>
              <w:ins w:id="34" w:author="A" w:date="2017-03-22T16:25:00Z"/>
              <w:noProof/>
              <w:lang w:eastAsia="ja-JP"/>
            </w:rPr>
          </w:pPr>
          <w:ins w:id="35"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"_Toc477963269"</w:instrText>
            </w:r>
            <w:r w:rsidRPr="0034080D">
              <w:rPr>
                <w:rStyle w:val="Hyperlink"/>
                <w:noProof/>
              </w:rPr>
              <w:instrText xml:space="preserve"> </w:instrText>
            </w:r>
            <w:r w:rsidRPr="0034080D">
              <w:rPr>
                <w:rStyle w:val="Hyperlink"/>
                <w:noProof/>
              </w:rPr>
              <w:fldChar w:fldCharType="separate"/>
            </w:r>
            <w:r w:rsidRPr="0034080D">
              <w:rPr>
                <w:rStyle w:val="Hyperlink"/>
                <w:noProof/>
              </w:rPr>
              <w:t>Testing form without Javascript:</w:t>
            </w:r>
            <w:r>
              <w:rPr>
                <w:noProof/>
                <w:webHidden/>
              </w:rPr>
              <w:tab/>
            </w:r>
            <w:r>
              <w:rPr>
                <w:noProof/>
                <w:webHidden/>
              </w:rPr>
              <w:fldChar w:fldCharType="begin"/>
            </w:r>
            <w:r>
              <w:rPr>
                <w:noProof/>
                <w:webHidden/>
              </w:rPr>
              <w:instrText xml:space="preserve"> PAGEREF _Toc477963269 \h </w:instrText>
            </w:r>
          </w:ins>
          <w:r>
            <w:rPr>
              <w:noProof/>
              <w:webHidden/>
            </w:rPr>
          </w:r>
          <w:r>
            <w:rPr>
              <w:noProof/>
              <w:webHidden/>
            </w:rPr>
            <w:fldChar w:fldCharType="separate"/>
          </w:r>
          <w:ins w:id="36" w:author="A" w:date="2017-03-22T16:25:00Z">
            <w:r>
              <w:rPr>
                <w:noProof/>
                <w:webHidden/>
              </w:rPr>
              <w:t>5</w:t>
            </w:r>
            <w:r>
              <w:rPr>
                <w:noProof/>
                <w:webHidden/>
              </w:rPr>
              <w:fldChar w:fldCharType="end"/>
            </w:r>
            <w:r w:rsidRPr="0034080D">
              <w:rPr>
                <w:rStyle w:val="Hyperlink"/>
                <w:noProof/>
              </w:rPr>
              <w:fldChar w:fldCharType="end"/>
            </w:r>
          </w:ins>
        </w:p>
        <w:p w:rsidR="0056243A" w:rsidRDefault="0056243A">
          <w:pPr>
            <w:pStyle w:val="TOC2"/>
            <w:rPr>
              <w:ins w:id="37" w:author="A" w:date="2017-03-22T16:25:00Z"/>
              <w:noProof/>
              <w:lang w:eastAsia="ja-JP"/>
            </w:rPr>
          </w:pPr>
          <w:ins w:id="38"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"_Toc477963270"</w:instrText>
            </w:r>
            <w:r w:rsidRPr="0034080D">
              <w:rPr>
                <w:rStyle w:val="Hyperlink"/>
                <w:noProof/>
              </w:rPr>
              <w:instrText xml:space="preserve"> </w:instrText>
            </w:r>
            <w:r w:rsidRPr="0034080D">
              <w:rPr>
                <w:rStyle w:val="Hyperlink"/>
                <w:noProof/>
              </w:rPr>
              <w:fldChar w:fldCharType="separate"/>
            </w:r>
            <w:r w:rsidRPr="0034080D">
              <w:rPr>
                <w:rStyle w:val="Hyperlink"/>
                <w:noProof/>
              </w:rPr>
              <w:t>Publish site and test:</w:t>
            </w:r>
            <w:r>
              <w:rPr>
                <w:noProof/>
                <w:webHidden/>
              </w:rPr>
              <w:tab/>
            </w:r>
            <w:r>
              <w:rPr>
                <w:noProof/>
                <w:webHidden/>
              </w:rPr>
              <w:fldChar w:fldCharType="begin"/>
            </w:r>
            <w:r>
              <w:rPr>
                <w:noProof/>
                <w:webHidden/>
              </w:rPr>
              <w:instrText xml:space="preserve"> PAGEREF _Toc477963270 \h </w:instrText>
            </w:r>
          </w:ins>
          <w:r>
            <w:rPr>
              <w:noProof/>
              <w:webHidden/>
            </w:rPr>
          </w:r>
          <w:r>
            <w:rPr>
              <w:noProof/>
              <w:webHidden/>
            </w:rPr>
            <w:fldChar w:fldCharType="separate"/>
          </w:r>
          <w:ins w:id="39" w:author="A" w:date="2017-03-22T16:25:00Z">
            <w:r>
              <w:rPr>
                <w:noProof/>
                <w:webHidden/>
              </w:rPr>
              <w:t>6</w:t>
            </w:r>
            <w:r>
              <w:rPr>
                <w:noProof/>
                <w:webHidden/>
              </w:rPr>
              <w:fldChar w:fldCharType="end"/>
            </w:r>
            <w:r w:rsidRPr="0034080D">
              <w:rPr>
                <w:rStyle w:val="Hyperlink"/>
                <w:noProof/>
              </w:rPr>
              <w:fldChar w:fldCharType="end"/>
            </w:r>
          </w:ins>
        </w:p>
        <w:p w:rsidR="0056243A" w:rsidRDefault="0056243A">
          <w:pPr>
            <w:pStyle w:val="TOC1"/>
            <w:rPr>
              <w:ins w:id="40" w:author="A" w:date="2017-03-22T16:25:00Z"/>
              <w:noProof/>
              <w:lang w:eastAsia="ja-JP"/>
            </w:rPr>
          </w:pPr>
          <w:ins w:id="41"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"_Toc477963271"</w:instrText>
            </w:r>
            <w:r w:rsidRPr="0034080D">
              <w:rPr>
                <w:rStyle w:val="Hyperlink"/>
                <w:noProof/>
              </w:rPr>
              <w:instrText xml:space="preserve"> </w:instrText>
            </w:r>
            <w:r w:rsidRPr="0034080D">
              <w:rPr>
                <w:rStyle w:val="Hyperlink"/>
                <w:noProof/>
              </w:rPr>
              <w:fldChar w:fldCharType="separate"/>
            </w:r>
            <w:r w:rsidRPr="0034080D">
              <w:rPr>
                <w:rStyle w:val="Hyperlink"/>
                <w:noProof/>
              </w:rPr>
              <w:t>Milestone 3:</w:t>
            </w:r>
            <w:r>
              <w:rPr>
                <w:noProof/>
                <w:webHidden/>
              </w:rPr>
              <w:tab/>
            </w:r>
            <w:r>
              <w:rPr>
                <w:noProof/>
                <w:webHidden/>
              </w:rPr>
              <w:fldChar w:fldCharType="begin"/>
            </w:r>
            <w:r>
              <w:rPr>
                <w:noProof/>
                <w:webHidden/>
              </w:rPr>
              <w:instrText xml:space="preserve"> PAGEREF _Toc477963271 \h </w:instrText>
            </w:r>
          </w:ins>
          <w:r>
            <w:rPr>
              <w:noProof/>
              <w:webHidden/>
            </w:rPr>
          </w:r>
          <w:r>
            <w:rPr>
              <w:noProof/>
              <w:webHidden/>
            </w:rPr>
            <w:fldChar w:fldCharType="separate"/>
          </w:r>
          <w:ins w:id="42" w:author="A" w:date="2017-03-22T16:25:00Z">
            <w:r>
              <w:rPr>
                <w:noProof/>
                <w:webHidden/>
              </w:rPr>
              <w:t>6</w:t>
            </w:r>
            <w:r>
              <w:rPr>
                <w:noProof/>
                <w:webHidden/>
              </w:rPr>
              <w:fldChar w:fldCharType="end"/>
            </w:r>
            <w:r w:rsidRPr="0034080D">
              <w:rPr>
                <w:rStyle w:val="Hyperlink"/>
                <w:noProof/>
              </w:rPr>
              <w:fldChar w:fldCharType="end"/>
            </w:r>
          </w:ins>
        </w:p>
        <w:p w:rsidR="0056243A" w:rsidRDefault="0056243A">
          <w:pPr>
            <w:pStyle w:val="TOC2"/>
            <w:rPr>
              <w:ins w:id="43" w:author="A" w:date="2017-03-22T16:25:00Z"/>
              <w:noProof/>
              <w:lang w:eastAsia="ja-JP"/>
            </w:rPr>
          </w:pPr>
          <w:ins w:id="44"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"_Toc477963272"</w:instrText>
            </w:r>
            <w:r w:rsidRPr="0034080D">
              <w:rPr>
                <w:rStyle w:val="Hyperlink"/>
                <w:noProof/>
              </w:rPr>
              <w:instrText xml:space="preserve"> </w:instrText>
            </w:r>
            <w:r w:rsidRPr="0034080D">
              <w:rPr>
                <w:rStyle w:val="Hyperlink"/>
                <w:noProof/>
              </w:rPr>
              <w:fldChar w:fldCharType="separate"/>
            </w:r>
            <w:r w:rsidRPr="0034080D">
              <w:rPr>
                <w:rStyle w:val="Hyperlink"/>
                <w:noProof/>
              </w:rPr>
              <w:t>URL where all work completed so far can be viewed</w:t>
            </w:r>
            <w:r>
              <w:rPr>
                <w:noProof/>
                <w:webHidden/>
              </w:rPr>
              <w:tab/>
            </w:r>
            <w:r>
              <w:rPr>
                <w:noProof/>
                <w:webHidden/>
              </w:rPr>
              <w:fldChar w:fldCharType="begin"/>
            </w:r>
            <w:r>
              <w:rPr>
                <w:noProof/>
                <w:webHidden/>
              </w:rPr>
              <w:instrText xml:space="preserve"> PAGEREF _Toc477963272 \h </w:instrText>
            </w:r>
          </w:ins>
          <w:r>
            <w:rPr>
              <w:noProof/>
              <w:webHidden/>
            </w:rPr>
          </w:r>
          <w:r>
            <w:rPr>
              <w:noProof/>
              <w:webHidden/>
            </w:rPr>
            <w:fldChar w:fldCharType="separate"/>
          </w:r>
          <w:ins w:id="45" w:author="A" w:date="2017-03-22T16:25:00Z">
            <w:r>
              <w:rPr>
                <w:noProof/>
                <w:webHidden/>
              </w:rPr>
              <w:t>6</w:t>
            </w:r>
            <w:r>
              <w:rPr>
                <w:noProof/>
                <w:webHidden/>
              </w:rPr>
              <w:fldChar w:fldCharType="end"/>
            </w:r>
            <w:r w:rsidRPr="0034080D">
              <w:rPr>
                <w:rStyle w:val="Hyperlink"/>
                <w:noProof/>
              </w:rPr>
              <w:fldChar w:fldCharType="end"/>
            </w:r>
          </w:ins>
        </w:p>
        <w:p w:rsidR="0056243A" w:rsidRDefault="0056243A">
          <w:pPr>
            <w:pStyle w:val="TOC2"/>
            <w:rPr>
              <w:ins w:id="46" w:author="A" w:date="2017-03-22T16:25:00Z"/>
              <w:noProof/>
              <w:lang w:eastAsia="ja-JP"/>
            </w:rPr>
          </w:pPr>
          <w:ins w:id="47"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"_Toc477963273"</w:instrText>
            </w:r>
            <w:r w:rsidRPr="0034080D">
              <w:rPr>
                <w:rStyle w:val="Hyperlink"/>
                <w:noProof/>
              </w:rPr>
              <w:instrText xml:space="preserve"> </w:instrText>
            </w:r>
            <w:r w:rsidRPr="0034080D">
              <w:rPr>
                <w:rStyle w:val="Hyperlink"/>
                <w:noProof/>
              </w:rPr>
              <w:fldChar w:fldCharType="separate"/>
            </w:r>
            <w:r w:rsidRPr="0034080D">
              <w:rPr>
                <w:rStyle w:val="Hyperlink"/>
                <w:noProof/>
              </w:rPr>
              <w:t>List of items completed for this milestone</w:t>
            </w:r>
            <w:r>
              <w:rPr>
                <w:noProof/>
                <w:webHidden/>
              </w:rPr>
              <w:tab/>
            </w:r>
            <w:r>
              <w:rPr>
                <w:noProof/>
                <w:webHidden/>
              </w:rPr>
              <w:fldChar w:fldCharType="begin"/>
            </w:r>
            <w:r>
              <w:rPr>
                <w:noProof/>
                <w:webHidden/>
              </w:rPr>
              <w:instrText xml:space="preserve"> PAGEREF _Toc477963273 \h </w:instrText>
            </w:r>
          </w:ins>
          <w:r>
            <w:rPr>
              <w:noProof/>
              <w:webHidden/>
            </w:rPr>
          </w:r>
          <w:r>
            <w:rPr>
              <w:noProof/>
              <w:webHidden/>
            </w:rPr>
            <w:fldChar w:fldCharType="separate"/>
          </w:r>
          <w:ins w:id="48" w:author="A" w:date="2017-03-22T16:25:00Z">
            <w:r>
              <w:rPr>
                <w:noProof/>
                <w:webHidden/>
              </w:rPr>
              <w:t>6</w:t>
            </w:r>
            <w:r>
              <w:rPr>
                <w:noProof/>
                <w:webHidden/>
              </w:rPr>
              <w:fldChar w:fldCharType="end"/>
            </w:r>
            <w:r w:rsidRPr="0034080D">
              <w:rPr>
                <w:rStyle w:val="Hyperlink"/>
                <w:noProof/>
              </w:rPr>
              <w:fldChar w:fldCharType="end"/>
            </w:r>
          </w:ins>
        </w:p>
        <w:p w:rsidR="0056243A" w:rsidRDefault="0056243A">
          <w:pPr>
            <w:pStyle w:val="TOC2"/>
            <w:rPr>
              <w:ins w:id="49" w:author="A" w:date="2017-03-22T16:25:00Z"/>
              <w:noProof/>
              <w:lang w:eastAsia="ja-JP"/>
            </w:rPr>
          </w:pPr>
          <w:ins w:id="50"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"_Toc477963274"</w:instrText>
            </w:r>
            <w:r w:rsidRPr="0034080D">
              <w:rPr>
                <w:rStyle w:val="Hyperlink"/>
                <w:noProof/>
              </w:rPr>
              <w:instrText xml:space="preserve"> </w:instrText>
            </w:r>
            <w:r w:rsidRPr="0034080D">
              <w:rPr>
                <w:rStyle w:val="Hyperlink"/>
                <w:noProof/>
              </w:rPr>
              <w:fldChar w:fldCharType="separate"/>
            </w:r>
            <w:r w:rsidRPr="0034080D">
              <w:rPr>
                <w:rStyle w:val="Hyperlink"/>
                <w:noProof/>
              </w:rPr>
              <w:t>Any additional work on top of what is required for this milestone, if any</w:t>
            </w:r>
            <w:r>
              <w:rPr>
                <w:noProof/>
                <w:webHidden/>
              </w:rPr>
              <w:tab/>
            </w:r>
            <w:r>
              <w:rPr>
                <w:noProof/>
                <w:webHidden/>
              </w:rPr>
              <w:fldChar w:fldCharType="begin"/>
            </w:r>
            <w:r>
              <w:rPr>
                <w:noProof/>
                <w:webHidden/>
              </w:rPr>
              <w:instrText xml:space="preserve"> PAGEREF _Toc477963274 \h </w:instrText>
            </w:r>
          </w:ins>
          <w:r>
            <w:rPr>
              <w:noProof/>
              <w:webHidden/>
            </w:rPr>
          </w:r>
          <w:r>
            <w:rPr>
              <w:noProof/>
              <w:webHidden/>
            </w:rPr>
            <w:fldChar w:fldCharType="separate"/>
          </w:r>
          <w:ins w:id="51" w:author="A" w:date="2017-03-22T16:25:00Z">
            <w:r>
              <w:rPr>
                <w:noProof/>
                <w:webHidden/>
              </w:rPr>
              <w:t>7</w:t>
            </w:r>
            <w:r>
              <w:rPr>
                <w:noProof/>
                <w:webHidden/>
              </w:rPr>
              <w:fldChar w:fldCharType="end"/>
            </w:r>
            <w:r w:rsidRPr="0034080D">
              <w:rPr>
                <w:rStyle w:val="Hyperlink"/>
                <w:noProof/>
              </w:rPr>
              <w:fldChar w:fldCharType="end"/>
            </w:r>
          </w:ins>
        </w:p>
        <w:p w:rsidR="0056243A" w:rsidRDefault="0056243A">
          <w:pPr>
            <w:pStyle w:val="TOC2"/>
            <w:rPr>
              <w:ins w:id="52" w:author="A" w:date="2017-03-22T16:25:00Z"/>
              <w:noProof/>
              <w:lang w:eastAsia="ja-JP"/>
            </w:rPr>
          </w:pPr>
          <w:ins w:id="53"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"_Toc477963275"</w:instrText>
            </w:r>
            <w:r w:rsidRPr="0034080D">
              <w:rPr>
                <w:rStyle w:val="Hyperlink"/>
                <w:noProof/>
              </w:rPr>
              <w:instrText xml:space="preserve"> </w:instrText>
            </w:r>
            <w:r w:rsidRPr="0034080D">
              <w:rPr>
                <w:rStyle w:val="Hyperlink"/>
                <w:noProof/>
              </w:rPr>
              <w:fldChar w:fldCharType="separate"/>
            </w:r>
            <w:r w:rsidRPr="0034080D">
              <w:rPr>
                <w:rStyle w:val="Hyperlink"/>
                <w:noProof/>
              </w:rPr>
              <w:t>Key issues, including those outstanding, which was encountered in building the site</w:t>
            </w:r>
            <w:r>
              <w:rPr>
                <w:noProof/>
                <w:webHidden/>
              </w:rPr>
              <w:tab/>
            </w:r>
            <w:r>
              <w:rPr>
                <w:noProof/>
                <w:webHidden/>
              </w:rPr>
              <w:fldChar w:fldCharType="begin"/>
            </w:r>
            <w:r>
              <w:rPr>
                <w:noProof/>
                <w:webHidden/>
              </w:rPr>
              <w:instrText xml:space="preserve"> PAGEREF _Toc477963275 \h </w:instrText>
            </w:r>
          </w:ins>
          <w:r>
            <w:rPr>
              <w:noProof/>
              <w:webHidden/>
            </w:rPr>
          </w:r>
          <w:r>
            <w:rPr>
              <w:noProof/>
              <w:webHidden/>
            </w:rPr>
            <w:fldChar w:fldCharType="separate"/>
          </w:r>
          <w:ins w:id="54" w:author="A" w:date="2017-03-22T16:25:00Z">
            <w:r>
              <w:rPr>
                <w:noProof/>
                <w:webHidden/>
              </w:rPr>
              <w:t>7</w:t>
            </w:r>
            <w:r>
              <w:rPr>
                <w:noProof/>
                <w:webHidden/>
              </w:rPr>
              <w:fldChar w:fldCharType="end"/>
            </w:r>
            <w:r w:rsidRPr="0034080D">
              <w:rPr>
                <w:rStyle w:val="Hyperlink"/>
                <w:noProof/>
              </w:rPr>
              <w:fldChar w:fldCharType="end"/>
            </w:r>
          </w:ins>
        </w:p>
        <w:p w:rsidR="0056243A" w:rsidRDefault="0056243A">
          <w:pPr>
            <w:pStyle w:val="TOC2"/>
            <w:rPr>
              <w:ins w:id="55" w:author="A" w:date="2017-03-22T16:25:00Z"/>
              <w:noProof/>
              <w:lang w:eastAsia="ja-JP"/>
            </w:rPr>
          </w:pPr>
          <w:ins w:id="56"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"_Toc477963276"</w:instrText>
            </w:r>
            <w:r w:rsidRPr="0034080D">
              <w:rPr>
                <w:rStyle w:val="Hyperlink"/>
                <w:noProof/>
              </w:rPr>
              <w:instrText xml:space="preserve"> </w:instrText>
            </w:r>
            <w:r w:rsidRPr="0034080D">
              <w:rPr>
                <w:rStyle w:val="Hyperlink"/>
                <w:noProof/>
              </w:rPr>
              <w:fldChar w:fldCharType="separate"/>
            </w:r>
            <w:r w:rsidRPr="0034080D">
              <w:rPr>
                <w:rStyle w:val="Hyperlink"/>
                <w:noProof/>
              </w:rPr>
              <w:t>Any deviations from the proposal (Milestone 1) and design (Milestone 2) and why</w:t>
            </w:r>
            <w:r>
              <w:rPr>
                <w:noProof/>
                <w:webHidden/>
              </w:rPr>
              <w:tab/>
            </w:r>
            <w:r>
              <w:rPr>
                <w:noProof/>
                <w:webHidden/>
              </w:rPr>
              <w:fldChar w:fldCharType="begin"/>
            </w:r>
            <w:r>
              <w:rPr>
                <w:noProof/>
                <w:webHidden/>
              </w:rPr>
              <w:instrText xml:space="preserve"> PAGEREF _Toc477963276 \h </w:instrText>
            </w:r>
          </w:ins>
          <w:r>
            <w:rPr>
              <w:noProof/>
              <w:webHidden/>
            </w:rPr>
          </w:r>
          <w:r>
            <w:rPr>
              <w:noProof/>
              <w:webHidden/>
            </w:rPr>
            <w:fldChar w:fldCharType="separate"/>
          </w:r>
          <w:ins w:id="57" w:author="A" w:date="2017-03-22T16:25:00Z">
            <w:r>
              <w:rPr>
                <w:noProof/>
                <w:webHidden/>
              </w:rPr>
              <w:t>7</w:t>
            </w:r>
            <w:r>
              <w:rPr>
                <w:noProof/>
                <w:webHidden/>
              </w:rPr>
              <w:fldChar w:fldCharType="end"/>
            </w:r>
            <w:r w:rsidRPr="0034080D">
              <w:rPr>
                <w:rStyle w:val="Hyperlink"/>
                <w:noProof/>
              </w:rPr>
              <w:fldChar w:fldCharType="end"/>
            </w:r>
          </w:ins>
        </w:p>
        <w:p w:rsidR="0056243A" w:rsidRDefault="0056243A">
          <w:pPr>
            <w:pStyle w:val="TOC2"/>
            <w:rPr>
              <w:ins w:id="58" w:author="A" w:date="2017-03-22T16:25:00Z"/>
              <w:noProof/>
              <w:lang w:eastAsia="ja-JP"/>
            </w:rPr>
          </w:pPr>
          <w:ins w:id="59"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"_Toc477963277"</w:instrText>
            </w:r>
            <w:r w:rsidRPr="0034080D">
              <w:rPr>
                <w:rStyle w:val="Hyperlink"/>
                <w:noProof/>
              </w:rPr>
              <w:instrText xml:space="preserve"> </w:instrText>
            </w:r>
            <w:r w:rsidRPr="0034080D">
              <w:rPr>
                <w:rStyle w:val="Hyperlink"/>
                <w:noProof/>
              </w:rPr>
              <w:fldChar w:fldCharType="separate"/>
            </w:r>
            <w:r w:rsidRPr="0034080D">
              <w:rPr>
                <w:rStyle w:val="Hyperlink"/>
                <w:noProof/>
              </w:rPr>
              <w:t>A/B Testing Progress</w:t>
            </w:r>
            <w:r>
              <w:rPr>
                <w:noProof/>
                <w:webHidden/>
              </w:rPr>
              <w:tab/>
            </w:r>
            <w:r>
              <w:rPr>
                <w:noProof/>
                <w:webHidden/>
              </w:rPr>
              <w:fldChar w:fldCharType="begin"/>
            </w:r>
            <w:r>
              <w:rPr>
                <w:noProof/>
                <w:webHidden/>
              </w:rPr>
              <w:instrText xml:space="preserve"> PAGEREF _Toc477963277 \h </w:instrText>
            </w:r>
          </w:ins>
          <w:r>
            <w:rPr>
              <w:noProof/>
              <w:webHidden/>
            </w:rPr>
          </w:r>
          <w:r>
            <w:rPr>
              <w:noProof/>
              <w:webHidden/>
            </w:rPr>
            <w:fldChar w:fldCharType="separate"/>
          </w:r>
          <w:ins w:id="60" w:author="A" w:date="2017-03-22T16:25:00Z">
            <w:r>
              <w:rPr>
                <w:noProof/>
                <w:webHidden/>
              </w:rPr>
              <w:t>8</w:t>
            </w:r>
            <w:r>
              <w:rPr>
                <w:noProof/>
                <w:webHidden/>
              </w:rPr>
              <w:fldChar w:fldCharType="end"/>
            </w:r>
            <w:r w:rsidRPr="0034080D">
              <w:rPr>
                <w:rStyle w:val="Hyperlink"/>
                <w:noProof/>
              </w:rPr>
              <w:fldChar w:fldCharType="end"/>
            </w:r>
          </w:ins>
        </w:p>
        <w:p w:rsidR="0056243A" w:rsidRDefault="0056243A">
          <w:pPr>
            <w:pStyle w:val="TOC1"/>
            <w:rPr>
              <w:ins w:id="61" w:author="A" w:date="2017-03-22T16:25:00Z"/>
              <w:noProof/>
              <w:lang w:eastAsia="ja-JP"/>
            </w:rPr>
          </w:pPr>
          <w:ins w:id="62"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"_Toc477963278"</w:instrText>
            </w:r>
            <w:r w:rsidRPr="0034080D">
              <w:rPr>
                <w:rStyle w:val="Hyperlink"/>
                <w:noProof/>
              </w:rPr>
              <w:instrText xml:space="preserve"> </w:instrText>
            </w:r>
            <w:r w:rsidRPr="0034080D">
              <w:rPr>
                <w:rStyle w:val="Hyperlink"/>
                <w:noProof/>
              </w:rPr>
              <w:fldChar w:fldCharType="separate"/>
            </w:r>
            <w:r w:rsidRPr="0034080D">
              <w:rPr>
                <w:rStyle w:val="Hyperlink"/>
                <w:noProof/>
              </w:rPr>
              <w:t>MILESTONE 2</w:t>
            </w:r>
            <w:r>
              <w:rPr>
                <w:noProof/>
                <w:webHidden/>
              </w:rPr>
              <w:tab/>
            </w:r>
            <w:r>
              <w:rPr>
                <w:noProof/>
                <w:webHidden/>
              </w:rPr>
              <w:fldChar w:fldCharType="begin"/>
            </w:r>
            <w:r>
              <w:rPr>
                <w:noProof/>
                <w:webHidden/>
              </w:rPr>
              <w:instrText xml:space="preserve"> PAGEREF _Toc477963278 \h </w:instrText>
            </w:r>
          </w:ins>
          <w:r>
            <w:rPr>
              <w:noProof/>
              <w:webHidden/>
            </w:rPr>
          </w:r>
          <w:r>
            <w:rPr>
              <w:noProof/>
              <w:webHidden/>
            </w:rPr>
            <w:fldChar w:fldCharType="separate"/>
          </w:r>
          <w:ins w:id="63" w:author="A" w:date="2017-03-22T16:25:00Z">
            <w:r>
              <w:rPr>
                <w:noProof/>
                <w:webHidden/>
              </w:rPr>
              <w:t>11</w:t>
            </w:r>
            <w:r>
              <w:rPr>
                <w:noProof/>
                <w:webHidden/>
              </w:rPr>
              <w:fldChar w:fldCharType="end"/>
            </w:r>
            <w:r w:rsidRPr="0034080D">
              <w:rPr>
                <w:rStyle w:val="Hyperlink"/>
                <w:noProof/>
              </w:rPr>
              <w:fldChar w:fldCharType="end"/>
            </w:r>
          </w:ins>
        </w:p>
        <w:p w:rsidR="0056243A" w:rsidRDefault="0056243A">
          <w:pPr>
            <w:pStyle w:val="TOC2"/>
            <w:rPr>
              <w:ins w:id="64" w:author="A" w:date="2017-03-22T16:25:00Z"/>
              <w:noProof/>
              <w:lang w:eastAsia="ja-JP"/>
            </w:rPr>
          </w:pPr>
          <w:ins w:id="65"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"_Toc477963279"</w:instrText>
            </w:r>
            <w:r w:rsidRPr="0034080D">
              <w:rPr>
                <w:rStyle w:val="Hyperlink"/>
                <w:noProof/>
              </w:rPr>
              <w:instrText xml:space="preserve"> </w:instrText>
            </w:r>
            <w:r w:rsidRPr="0034080D">
              <w:rPr>
                <w:rStyle w:val="Hyperlink"/>
                <w:noProof/>
              </w:rPr>
              <w:fldChar w:fldCharType="separate"/>
            </w:r>
            <w:r w:rsidRPr="0034080D">
              <w:rPr>
                <w:rStyle w:val="Hyperlink"/>
                <w:noProof/>
              </w:rPr>
              <w:t>PROJECT SITE MAP</w:t>
            </w:r>
            <w:r>
              <w:rPr>
                <w:noProof/>
                <w:webHidden/>
              </w:rPr>
              <w:tab/>
            </w:r>
            <w:r>
              <w:rPr>
                <w:noProof/>
                <w:webHidden/>
              </w:rPr>
              <w:fldChar w:fldCharType="begin"/>
            </w:r>
            <w:r>
              <w:rPr>
                <w:noProof/>
                <w:webHidden/>
              </w:rPr>
              <w:instrText xml:space="preserve"> PAGEREF _Toc477963279 \h </w:instrText>
            </w:r>
          </w:ins>
          <w:r>
            <w:rPr>
              <w:noProof/>
              <w:webHidden/>
            </w:rPr>
          </w:r>
          <w:r>
            <w:rPr>
              <w:noProof/>
              <w:webHidden/>
            </w:rPr>
            <w:fldChar w:fldCharType="separate"/>
          </w:r>
          <w:ins w:id="66" w:author="A" w:date="2017-03-22T16:25:00Z">
            <w:r>
              <w:rPr>
                <w:noProof/>
                <w:webHidden/>
              </w:rPr>
              <w:t>11</w:t>
            </w:r>
            <w:r>
              <w:rPr>
                <w:noProof/>
                <w:webHidden/>
              </w:rPr>
              <w:fldChar w:fldCharType="end"/>
            </w:r>
            <w:r w:rsidRPr="0034080D">
              <w:rPr>
                <w:rStyle w:val="Hyperlink"/>
                <w:noProof/>
              </w:rPr>
              <w:fldChar w:fldCharType="end"/>
            </w:r>
          </w:ins>
        </w:p>
        <w:p w:rsidR="0056243A" w:rsidRDefault="0056243A">
          <w:pPr>
            <w:pStyle w:val="TOC2"/>
            <w:rPr>
              <w:ins w:id="67" w:author="A" w:date="2017-03-22T16:25:00Z"/>
              <w:noProof/>
              <w:lang w:eastAsia="ja-JP"/>
            </w:rPr>
          </w:pPr>
          <w:ins w:id="68"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"_Toc477963280"</w:instrText>
            </w:r>
            <w:r w:rsidRPr="0034080D">
              <w:rPr>
                <w:rStyle w:val="Hyperlink"/>
                <w:noProof/>
              </w:rPr>
              <w:instrText xml:space="preserve"> </w:instrText>
            </w:r>
            <w:r w:rsidRPr="0034080D">
              <w:rPr>
                <w:rStyle w:val="Hyperlink"/>
                <w:noProof/>
              </w:rPr>
              <w:fldChar w:fldCharType="separate"/>
            </w:r>
            <w:r w:rsidRPr="0034080D">
              <w:rPr>
                <w:rStyle w:val="Hyperlink"/>
                <w:noProof/>
              </w:rPr>
              <w:t>COLOR SCHEME</w:t>
            </w:r>
            <w:r>
              <w:rPr>
                <w:noProof/>
                <w:webHidden/>
              </w:rPr>
              <w:tab/>
            </w:r>
            <w:r>
              <w:rPr>
                <w:noProof/>
                <w:webHidden/>
              </w:rPr>
              <w:fldChar w:fldCharType="begin"/>
            </w:r>
            <w:r>
              <w:rPr>
                <w:noProof/>
                <w:webHidden/>
              </w:rPr>
              <w:instrText xml:space="preserve"> PAGEREF _Toc477963280 \h </w:instrText>
            </w:r>
          </w:ins>
          <w:r>
            <w:rPr>
              <w:noProof/>
              <w:webHidden/>
            </w:rPr>
          </w:r>
          <w:r>
            <w:rPr>
              <w:noProof/>
              <w:webHidden/>
            </w:rPr>
            <w:fldChar w:fldCharType="separate"/>
          </w:r>
          <w:ins w:id="69" w:author="A" w:date="2017-03-22T16:25:00Z">
            <w:r>
              <w:rPr>
                <w:noProof/>
                <w:webHidden/>
              </w:rPr>
              <w:t>12</w:t>
            </w:r>
            <w:r>
              <w:rPr>
                <w:noProof/>
                <w:webHidden/>
              </w:rPr>
              <w:fldChar w:fldCharType="end"/>
            </w:r>
            <w:r w:rsidRPr="0034080D">
              <w:rPr>
                <w:rStyle w:val="Hyperlink"/>
                <w:noProof/>
              </w:rPr>
              <w:fldChar w:fldCharType="end"/>
            </w:r>
          </w:ins>
        </w:p>
        <w:p w:rsidR="0056243A" w:rsidRDefault="0056243A">
          <w:pPr>
            <w:pStyle w:val="TOC2"/>
            <w:rPr>
              <w:ins w:id="70" w:author="A" w:date="2017-03-22T16:25:00Z"/>
              <w:noProof/>
              <w:lang w:eastAsia="ja-JP"/>
            </w:rPr>
          </w:pPr>
          <w:ins w:id="71"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"_Toc477963281"</w:instrText>
            </w:r>
            <w:r w:rsidRPr="0034080D">
              <w:rPr>
                <w:rStyle w:val="Hyperlink"/>
                <w:noProof/>
              </w:rPr>
              <w:instrText xml:space="preserve"> </w:instrText>
            </w:r>
            <w:r w:rsidRPr="0034080D">
              <w:rPr>
                <w:rStyle w:val="Hyperlink"/>
                <w:noProof/>
              </w:rPr>
              <w:fldChar w:fldCharType="separate"/>
            </w:r>
            <w:r w:rsidRPr="0034080D">
              <w:rPr>
                <w:rStyle w:val="Hyperlink"/>
                <w:noProof/>
              </w:rPr>
              <w:t>PAGE LAYOUT</w:t>
            </w:r>
            <w:r>
              <w:rPr>
                <w:noProof/>
                <w:webHidden/>
              </w:rPr>
              <w:tab/>
            </w:r>
            <w:r>
              <w:rPr>
                <w:noProof/>
                <w:webHidden/>
              </w:rPr>
              <w:fldChar w:fldCharType="begin"/>
            </w:r>
            <w:r>
              <w:rPr>
                <w:noProof/>
                <w:webHidden/>
              </w:rPr>
              <w:instrText xml:space="preserve"> PAGEREF _Toc477963281 \h </w:instrText>
            </w:r>
          </w:ins>
          <w:r>
            <w:rPr>
              <w:noProof/>
              <w:webHidden/>
            </w:rPr>
          </w:r>
          <w:r>
            <w:rPr>
              <w:noProof/>
              <w:webHidden/>
            </w:rPr>
            <w:fldChar w:fldCharType="separate"/>
          </w:r>
          <w:ins w:id="72" w:author="A" w:date="2017-03-22T16:25:00Z">
            <w:r>
              <w:rPr>
                <w:noProof/>
                <w:webHidden/>
              </w:rPr>
              <w:t>13</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73" w:author="A" w:date="2017-03-22T16:25:00Z"/>
              <w:noProof/>
              <w:lang w:eastAsia="ja-JP"/>
            </w:rPr>
          </w:pPr>
          <w:ins w:id="74"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"_Toc477963282"</w:instrText>
            </w:r>
            <w:r w:rsidRPr="0034080D">
              <w:rPr>
                <w:rStyle w:val="Hyperlink"/>
                <w:noProof/>
              </w:rPr>
              <w:instrText xml:space="preserve"> </w:instrText>
            </w:r>
            <w:r w:rsidRPr="0034080D">
              <w:rPr>
                <w:rStyle w:val="Hyperlink"/>
                <w:noProof/>
              </w:rPr>
              <w:fldChar w:fldCharType="separate"/>
            </w:r>
            <w:r w:rsidRPr="0034080D">
              <w:rPr>
                <w:rStyle w:val="Hyperlink"/>
                <w:noProof/>
              </w:rPr>
              <w:t>HOME</w:t>
            </w:r>
            <w:r>
              <w:rPr>
                <w:noProof/>
                <w:webHidden/>
              </w:rPr>
              <w:tab/>
            </w:r>
            <w:r>
              <w:rPr>
                <w:noProof/>
                <w:webHidden/>
              </w:rPr>
              <w:fldChar w:fldCharType="begin"/>
            </w:r>
            <w:r>
              <w:rPr>
                <w:noProof/>
                <w:webHidden/>
              </w:rPr>
              <w:instrText xml:space="preserve"> PAGEREF _Toc477963282 \h </w:instrText>
            </w:r>
          </w:ins>
          <w:r>
            <w:rPr>
              <w:noProof/>
              <w:webHidden/>
            </w:rPr>
          </w:r>
          <w:r>
            <w:rPr>
              <w:noProof/>
              <w:webHidden/>
            </w:rPr>
            <w:fldChar w:fldCharType="separate"/>
          </w:r>
          <w:ins w:id="75" w:author="A" w:date="2017-03-22T16:25:00Z">
            <w:r>
              <w:rPr>
                <w:noProof/>
                <w:webHidden/>
              </w:rPr>
              <w:t>13</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76" w:author="A" w:date="2017-03-22T16:25:00Z"/>
              <w:noProof/>
              <w:lang w:eastAsia="ja-JP"/>
            </w:rPr>
          </w:pPr>
          <w:ins w:id="77"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"_Toc477963283"</w:instrText>
            </w:r>
            <w:r w:rsidRPr="0034080D">
              <w:rPr>
                <w:rStyle w:val="Hyperlink"/>
                <w:noProof/>
              </w:rPr>
              <w:instrText xml:space="preserve"> </w:instrText>
            </w:r>
            <w:r w:rsidRPr="0034080D">
              <w:rPr>
                <w:rStyle w:val="Hyperlink"/>
                <w:noProof/>
              </w:rPr>
              <w:fldChar w:fldCharType="separate"/>
            </w:r>
            <w:r w:rsidRPr="0034080D">
              <w:rPr>
                <w:rStyle w:val="Hyperlink"/>
                <w:noProof/>
              </w:rPr>
              <w:t>HOME (PRINT PAGE)</w:t>
            </w:r>
            <w:r>
              <w:rPr>
                <w:noProof/>
                <w:webHidden/>
              </w:rPr>
              <w:tab/>
            </w:r>
            <w:r>
              <w:rPr>
                <w:noProof/>
                <w:webHidden/>
              </w:rPr>
              <w:fldChar w:fldCharType="begin"/>
            </w:r>
            <w:r>
              <w:rPr>
                <w:noProof/>
                <w:webHidden/>
              </w:rPr>
              <w:instrText xml:space="preserve"> PAGEREF _Toc477963283 \h </w:instrText>
            </w:r>
          </w:ins>
          <w:r>
            <w:rPr>
              <w:noProof/>
              <w:webHidden/>
            </w:rPr>
          </w:r>
          <w:r>
            <w:rPr>
              <w:noProof/>
              <w:webHidden/>
            </w:rPr>
            <w:fldChar w:fldCharType="separate"/>
          </w:r>
          <w:ins w:id="78" w:author="A" w:date="2017-03-22T16:25:00Z">
            <w:r>
              <w:rPr>
                <w:noProof/>
                <w:webHidden/>
              </w:rPr>
              <w:t>13</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79" w:author="A" w:date="2017-03-22T16:25:00Z"/>
              <w:noProof/>
              <w:lang w:eastAsia="ja-JP"/>
            </w:rPr>
          </w:pPr>
          <w:ins w:id="80"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"_Toc477963284"</w:instrText>
            </w:r>
            <w:r w:rsidRPr="0034080D">
              <w:rPr>
                <w:rStyle w:val="Hyperlink"/>
                <w:noProof/>
              </w:rPr>
              <w:instrText xml:space="preserve"> </w:instrText>
            </w:r>
            <w:r w:rsidRPr="0034080D">
              <w:rPr>
                <w:rStyle w:val="Hyperlink"/>
                <w:noProof/>
              </w:rPr>
              <w:fldChar w:fldCharType="separate"/>
            </w:r>
            <w:r w:rsidRPr="0034080D">
              <w:rPr>
                <w:rStyle w:val="Hyperlink"/>
                <w:noProof/>
              </w:rPr>
              <w:t>BUILDINGS INFO</w:t>
            </w:r>
            <w:r>
              <w:rPr>
                <w:noProof/>
                <w:webHidden/>
              </w:rPr>
              <w:tab/>
            </w:r>
            <w:r>
              <w:rPr>
                <w:noProof/>
                <w:webHidden/>
              </w:rPr>
              <w:fldChar w:fldCharType="begin"/>
            </w:r>
            <w:r>
              <w:rPr>
                <w:noProof/>
                <w:webHidden/>
              </w:rPr>
              <w:instrText xml:space="preserve"> PAGEREF _Toc477963284 \h </w:instrText>
            </w:r>
          </w:ins>
          <w:r>
            <w:rPr>
              <w:noProof/>
              <w:webHidden/>
            </w:rPr>
          </w:r>
          <w:r>
            <w:rPr>
              <w:noProof/>
              <w:webHidden/>
            </w:rPr>
            <w:fldChar w:fldCharType="separate"/>
          </w:r>
          <w:ins w:id="81" w:author="A" w:date="2017-03-22T16:25:00Z">
            <w:r>
              <w:rPr>
                <w:noProof/>
                <w:webHidden/>
              </w:rPr>
              <w:t>14</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82" w:author="A" w:date="2017-03-22T16:25:00Z"/>
              <w:noProof/>
              <w:lang w:eastAsia="ja-JP"/>
            </w:rPr>
          </w:pPr>
          <w:ins w:id="83"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"_Toc477963285"</w:instrText>
            </w:r>
            <w:r w:rsidRPr="0034080D">
              <w:rPr>
                <w:rStyle w:val="Hyperlink"/>
                <w:noProof/>
              </w:rPr>
              <w:instrText xml:space="preserve"> </w:instrText>
            </w:r>
            <w:r w:rsidRPr="0034080D">
              <w:rPr>
                <w:rStyle w:val="Hyperlink"/>
                <w:noProof/>
              </w:rPr>
              <w:fldChar w:fldCharType="separate"/>
            </w:r>
            <w:r w:rsidRPr="0034080D">
              <w:rPr>
                <w:rStyle w:val="Hyperlink"/>
                <w:noProof/>
              </w:rPr>
              <w:t>BUILDINGS INFO (PRINT PAGE)</w:t>
            </w:r>
            <w:r>
              <w:rPr>
                <w:noProof/>
                <w:webHidden/>
              </w:rPr>
              <w:tab/>
            </w:r>
            <w:r>
              <w:rPr>
                <w:noProof/>
                <w:webHidden/>
              </w:rPr>
              <w:fldChar w:fldCharType="begin"/>
            </w:r>
            <w:r>
              <w:rPr>
                <w:noProof/>
                <w:webHidden/>
              </w:rPr>
              <w:instrText xml:space="preserve"> PAGEREF _Toc477963285 \h </w:instrText>
            </w:r>
          </w:ins>
          <w:r>
            <w:rPr>
              <w:noProof/>
              <w:webHidden/>
            </w:rPr>
          </w:r>
          <w:r>
            <w:rPr>
              <w:noProof/>
              <w:webHidden/>
            </w:rPr>
            <w:fldChar w:fldCharType="separate"/>
          </w:r>
          <w:ins w:id="84" w:author="A" w:date="2017-03-22T16:25:00Z">
            <w:r>
              <w:rPr>
                <w:noProof/>
                <w:webHidden/>
              </w:rPr>
              <w:t>14</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85" w:author="A" w:date="2017-03-22T16:25:00Z"/>
              <w:noProof/>
              <w:lang w:eastAsia="ja-JP"/>
            </w:rPr>
          </w:pPr>
          <w:ins w:id="86"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"_Toc477963286"</w:instrText>
            </w:r>
            <w:r w:rsidRPr="0034080D">
              <w:rPr>
                <w:rStyle w:val="Hyperlink"/>
                <w:noProof/>
              </w:rPr>
              <w:instrText xml:space="preserve"> </w:instrText>
            </w:r>
            <w:r w:rsidRPr="0034080D">
              <w:rPr>
                <w:rStyle w:val="Hyperlink"/>
                <w:noProof/>
              </w:rPr>
              <w:fldChar w:fldCharType="separate"/>
            </w:r>
            <w:r w:rsidRPr="0034080D">
              <w:rPr>
                <w:rStyle w:val="Hyperlink"/>
                <w:noProof/>
              </w:rPr>
              <w:t>BUILDINGS</w:t>
            </w:r>
            <w:r>
              <w:rPr>
                <w:noProof/>
                <w:webHidden/>
              </w:rPr>
              <w:tab/>
            </w:r>
            <w:r>
              <w:rPr>
                <w:noProof/>
                <w:webHidden/>
              </w:rPr>
              <w:fldChar w:fldCharType="begin"/>
            </w:r>
            <w:r>
              <w:rPr>
                <w:noProof/>
                <w:webHidden/>
              </w:rPr>
              <w:instrText xml:space="preserve"> PAGEREF _Toc477963286 \h </w:instrText>
            </w:r>
          </w:ins>
          <w:r>
            <w:rPr>
              <w:noProof/>
              <w:webHidden/>
            </w:rPr>
          </w:r>
          <w:r>
            <w:rPr>
              <w:noProof/>
              <w:webHidden/>
            </w:rPr>
            <w:fldChar w:fldCharType="separate"/>
          </w:r>
          <w:ins w:id="87" w:author="A" w:date="2017-03-22T16:25:00Z">
            <w:r>
              <w:rPr>
                <w:noProof/>
                <w:webHidden/>
              </w:rPr>
              <w:t>15</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88" w:author="A" w:date="2017-03-22T16:25:00Z"/>
              <w:noProof/>
              <w:lang w:eastAsia="ja-JP"/>
            </w:rPr>
          </w:pPr>
          <w:ins w:id="89"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"_Toc477963287"</w:instrText>
            </w:r>
            <w:r w:rsidRPr="0034080D">
              <w:rPr>
                <w:rStyle w:val="Hyperlink"/>
                <w:noProof/>
              </w:rPr>
              <w:instrText xml:space="preserve"> </w:instrText>
            </w:r>
            <w:r w:rsidRPr="0034080D">
              <w:rPr>
                <w:rStyle w:val="Hyperlink"/>
                <w:noProof/>
              </w:rPr>
              <w:fldChar w:fldCharType="separate"/>
            </w:r>
            <w:r w:rsidRPr="0034080D">
              <w:rPr>
                <w:rStyle w:val="Hyperlink"/>
                <w:rFonts w:cstheme="majorHAnsi"/>
                <w:noProof/>
              </w:rPr>
              <w:t>BUILDINGS (PRINT_PAGE)</w:t>
            </w:r>
            <w:r>
              <w:rPr>
                <w:noProof/>
                <w:webHidden/>
              </w:rPr>
              <w:tab/>
            </w:r>
            <w:r>
              <w:rPr>
                <w:noProof/>
                <w:webHidden/>
              </w:rPr>
              <w:fldChar w:fldCharType="begin"/>
            </w:r>
            <w:r>
              <w:rPr>
                <w:noProof/>
                <w:webHidden/>
              </w:rPr>
              <w:instrText xml:space="preserve"> PAGEREF _Toc477963287 \h </w:instrText>
            </w:r>
          </w:ins>
          <w:r>
            <w:rPr>
              <w:noProof/>
              <w:webHidden/>
            </w:rPr>
          </w:r>
          <w:r>
            <w:rPr>
              <w:noProof/>
              <w:webHidden/>
            </w:rPr>
            <w:fldChar w:fldCharType="separate"/>
          </w:r>
          <w:ins w:id="90" w:author="A" w:date="2017-03-22T16:25:00Z">
            <w:r>
              <w:rPr>
                <w:noProof/>
                <w:webHidden/>
              </w:rPr>
              <w:t>15</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91" w:author="A" w:date="2017-03-22T16:25:00Z"/>
              <w:noProof/>
              <w:lang w:eastAsia="ja-JP"/>
            </w:rPr>
          </w:pPr>
          <w:ins w:id="92"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"_Toc477963288"</w:instrText>
            </w:r>
            <w:r w:rsidRPr="0034080D">
              <w:rPr>
                <w:rStyle w:val="Hyperlink"/>
                <w:noProof/>
              </w:rPr>
              <w:instrText xml:space="preserve"> </w:instrText>
            </w:r>
            <w:r w:rsidRPr="0034080D">
              <w:rPr>
                <w:rStyle w:val="Hyperlink"/>
                <w:noProof/>
              </w:rPr>
              <w:fldChar w:fldCharType="separate"/>
            </w:r>
            <w:r w:rsidRPr="0034080D">
              <w:rPr>
                <w:rStyle w:val="Hyperlink"/>
                <w:noProof/>
              </w:rPr>
              <w:t>CONTACT</w:t>
            </w:r>
            <w:r>
              <w:rPr>
                <w:noProof/>
                <w:webHidden/>
              </w:rPr>
              <w:tab/>
            </w:r>
            <w:r>
              <w:rPr>
                <w:noProof/>
                <w:webHidden/>
              </w:rPr>
              <w:fldChar w:fldCharType="begin"/>
            </w:r>
            <w:r>
              <w:rPr>
                <w:noProof/>
                <w:webHidden/>
              </w:rPr>
              <w:instrText xml:space="preserve"> PAGEREF _Toc477963288 \h </w:instrText>
            </w:r>
          </w:ins>
          <w:r>
            <w:rPr>
              <w:noProof/>
              <w:webHidden/>
            </w:rPr>
          </w:r>
          <w:r>
            <w:rPr>
              <w:noProof/>
              <w:webHidden/>
            </w:rPr>
            <w:fldChar w:fldCharType="separate"/>
          </w:r>
          <w:ins w:id="93" w:author="A" w:date="2017-03-22T16:25:00Z">
            <w:r>
              <w:rPr>
                <w:noProof/>
                <w:webHidden/>
              </w:rPr>
              <w:t>16</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94" w:author="A" w:date="2017-03-22T16:25:00Z"/>
              <w:noProof/>
              <w:lang w:eastAsia="ja-JP"/>
            </w:rPr>
          </w:pPr>
          <w:ins w:id="95"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"_Toc477963289"</w:instrText>
            </w:r>
            <w:r w:rsidRPr="0034080D">
              <w:rPr>
                <w:rStyle w:val="Hyperlink"/>
                <w:noProof/>
              </w:rPr>
              <w:instrText xml:space="preserve"> </w:instrText>
            </w:r>
            <w:r w:rsidRPr="0034080D">
              <w:rPr>
                <w:rStyle w:val="Hyperlink"/>
                <w:noProof/>
              </w:rPr>
              <w:fldChar w:fldCharType="separate"/>
            </w:r>
            <w:r w:rsidRPr="0034080D">
              <w:rPr>
                <w:rStyle w:val="Hyperlink"/>
                <w:noProof/>
              </w:rPr>
              <w:t>CONTACT (PRINT PAGE)</w:t>
            </w:r>
            <w:r>
              <w:rPr>
                <w:noProof/>
                <w:webHidden/>
              </w:rPr>
              <w:tab/>
            </w:r>
            <w:r>
              <w:rPr>
                <w:noProof/>
                <w:webHidden/>
              </w:rPr>
              <w:fldChar w:fldCharType="begin"/>
            </w:r>
            <w:r>
              <w:rPr>
                <w:noProof/>
                <w:webHidden/>
              </w:rPr>
              <w:instrText xml:space="preserve"> PAGEREF _Toc477963289 \h </w:instrText>
            </w:r>
          </w:ins>
          <w:r>
            <w:rPr>
              <w:noProof/>
              <w:webHidden/>
            </w:rPr>
          </w:r>
          <w:r>
            <w:rPr>
              <w:noProof/>
              <w:webHidden/>
            </w:rPr>
            <w:fldChar w:fldCharType="separate"/>
          </w:r>
          <w:ins w:id="96" w:author="A" w:date="2017-03-22T16:25:00Z">
            <w:r>
              <w:rPr>
                <w:noProof/>
                <w:webHidden/>
              </w:rPr>
              <w:t>16</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97" w:author="A" w:date="2017-03-22T16:25:00Z"/>
              <w:noProof/>
              <w:lang w:eastAsia="ja-JP"/>
            </w:rPr>
          </w:pPr>
          <w:ins w:id="98"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"_Toc477963290"</w:instrText>
            </w:r>
            <w:r w:rsidRPr="0034080D">
              <w:rPr>
                <w:rStyle w:val="Hyperlink"/>
                <w:noProof/>
              </w:rPr>
              <w:instrText xml:space="preserve"> </w:instrText>
            </w:r>
            <w:r w:rsidRPr="0034080D">
              <w:rPr>
                <w:rStyle w:val="Hyperlink"/>
                <w:noProof/>
              </w:rPr>
              <w:fldChar w:fldCharType="separate"/>
            </w:r>
            <w:r w:rsidRPr="0034080D">
              <w:rPr>
                <w:rStyle w:val="Hyperlink"/>
                <w:noProof/>
              </w:rPr>
              <w:t>GLOSSARY</w:t>
            </w:r>
            <w:r>
              <w:rPr>
                <w:noProof/>
                <w:webHidden/>
              </w:rPr>
              <w:tab/>
            </w:r>
            <w:r>
              <w:rPr>
                <w:noProof/>
                <w:webHidden/>
              </w:rPr>
              <w:fldChar w:fldCharType="begin"/>
            </w:r>
            <w:r>
              <w:rPr>
                <w:noProof/>
                <w:webHidden/>
              </w:rPr>
              <w:instrText xml:space="preserve"> PAGEREF _Toc477963290 \h </w:instrText>
            </w:r>
          </w:ins>
          <w:r>
            <w:rPr>
              <w:noProof/>
              <w:webHidden/>
            </w:rPr>
          </w:r>
          <w:r>
            <w:rPr>
              <w:noProof/>
              <w:webHidden/>
            </w:rPr>
            <w:fldChar w:fldCharType="separate"/>
          </w:r>
          <w:ins w:id="99" w:author="A" w:date="2017-03-22T16:25:00Z">
            <w:r>
              <w:rPr>
                <w:noProof/>
                <w:webHidden/>
              </w:rPr>
              <w:t>17</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100" w:author="A" w:date="2017-03-22T16:25:00Z"/>
              <w:noProof/>
              <w:lang w:eastAsia="ja-JP"/>
            </w:rPr>
          </w:pPr>
          <w:ins w:id="101"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"_Toc477963291"</w:instrText>
            </w:r>
            <w:r w:rsidRPr="0034080D">
              <w:rPr>
                <w:rStyle w:val="Hyperlink"/>
                <w:noProof/>
              </w:rPr>
              <w:instrText xml:space="preserve"> </w:instrText>
            </w:r>
            <w:r w:rsidRPr="0034080D">
              <w:rPr>
                <w:rStyle w:val="Hyperlink"/>
                <w:noProof/>
              </w:rPr>
              <w:fldChar w:fldCharType="separate"/>
            </w:r>
            <w:r w:rsidRPr="0034080D">
              <w:rPr>
                <w:rStyle w:val="Hyperlink"/>
                <w:noProof/>
              </w:rPr>
              <w:t>GLOSSARY (PRINT PAGE)</w:t>
            </w:r>
            <w:r>
              <w:rPr>
                <w:noProof/>
                <w:webHidden/>
              </w:rPr>
              <w:tab/>
            </w:r>
            <w:r>
              <w:rPr>
                <w:noProof/>
                <w:webHidden/>
              </w:rPr>
              <w:fldChar w:fldCharType="begin"/>
            </w:r>
            <w:r>
              <w:rPr>
                <w:noProof/>
                <w:webHidden/>
              </w:rPr>
              <w:instrText xml:space="preserve"> PAGEREF _Toc477963291 \h </w:instrText>
            </w:r>
          </w:ins>
          <w:r>
            <w:rPr>
              <w:noProof/>
              <w:webHidden/>
            </w:rPr>
          </w:r>
          <w:r>
            <w:rPr>
              <w:noProof/>
              <w:webHidden/>
            </w:rPr>
            <w:fldChar w:fldCharType="separate"/>
          </w:r>
          <w:ins w:id="102" w:author="A" w:date="2017-03-22T16:25:00Z">
            <w:r>
              <w:rPr>
                <w:noProof/>
                <w:webHidden/>
              </w:rPr>
              <w:t>17</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103" w:author="A" w:date="2017-03-22T16:25:00Z"/>
              <w:noProof/>
              <w:lang w:eastAsia="ja-JP"/>
            </w:rPr>
          </w:pPr>
          <w:ins w:id="104"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"_Toc477963292"</w:instrText>
            </w:r>
            <w:r w:rsidRPr="0034080D">
              <w:rPr>
                <w:rStyle w:val="Hyperlink"/>
                <w:noProof/>
              </w:rPr>
              <w:instrText xml:space="preserve"> </w:instrText>
            </w:r>
            <w:r w:rsidRPr="0034080D">
              <w:rPr>
                <w:rStyle w:val="Hyperlink"/>
                <w:noProof/>
              </w:rPr>
              <w:fldChar w:fldCharType="separate"/>
            </w:r>
            <w:r w:rsidRPr="0034080D">
              <w:rPr>
                <w:rStyle w:val="Hyperlink"/>
                <w:noProof/>
              </w:rPr>
              <w:t>USER LOGIN</w:t>
            </w:r>
            <w:r>
              <w:rPr>
                <w:noProof/>
                <w:webHidden/>
              </w:rPr>
              <w:tab/>
            </w:r>
            <w:r>
              <w:rPr>
                <w:noProof/>
                <w:webHidden/>
              </w:rPr>
              <w:fldChar w:fldCharType="begin"/>
            </w:r>
            <w:r>
              <w:rPr>
                <w:noProof/>
                <w:webHidden/>
              </w:rPr>
              <w:instrText xml:space="preserve"> PAGEREF _Toc477963292 \h </w:instrText>
            </w:r>
          </w:ins>
          <w:r>
            <w:rPr>
              <w:noProof/>
              <w:webHidden/>
            </w:rPr>
          </w:r>
          <w:r>
            <w:rPr>
              <w:noProof/>
              <w:webHidden/>
            </w:rPr>
            <w:fldChar w:fldCharType="separate"/>
          </w:r>
          <w:ins w:id="105" w:author="A" w:date="2017-03-22T16:25:00Z">
            <w:r>
              <w:rPr>
                <w:noProof/>
                <w:webHidden/>
              </w:rPr>
              <w:t>18</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106" w:author="A" w:date="2017-03-22T16:25:00Z"/>
              <w:noProof/>
              <w:lang w:eastAsia="ja-JP"/>
            </w:rPr>
          </w:pPr>
          <w:ins w:id="107"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"_Toc477963293"</w:instrText>
            </w:r>
            <w:r w:rsidRPr="0034080D">
              <w:rPr>
                <w:rStyle w:val="Hyperlink"/>
                <w:noProof/>
              </w:rPr>
              <w:instrText xml:space="preserve"> </w:instrText>
            </w:r>
            <w:r w:rsidRPr="0034080D">
              <w:rPr>
                <w:rStyle w:val="Hyperlink"/>
                <w:noProof/>
              </w:rPr>
              <w:fldChar w:fldCharType="separate"/>
            </w:r>
            <w:r w:rsidRPr="0034080D">
              <w:rPr>
                <w:rStyle w:val="Hyperlink"/>
                <w:noProof/>
              </w:rPr>
              <w:t>USER LOG-IN (PRINT PAGE)</w:t>
            </w:r>
            <w:r>
              <w:rPr>
                <w:noProof/>
                <w:webHidden/>
              </w:rPr>
              <w:tab/>
            </w:r>
            <w:r>
              <w:rPr>
                <w:noProof/>
                <w:webHidden/>
              </w:rPr>
              <w:fldChar w:fldCharType="begin"/>
            </w:r>
            <w:r>
              <w:rPr>
                <w:noProof/>
                <w:webHidden/>
              </w:rPr>
              <w:instrText xml:space="preserve"> PAGEREF _Toc477963293 \h </w:instrText>
            </w:r>
          </w:ins>
          <w:r>
            <w:rPr>
              <w:noProof/>
              <w:webHidden/>
            </w:rPr>
          </w:r>
          <w:r>
            <w:rPr>
              <w:noProof/>
              <w:webHidden/>
            </w:rPr>
            <w:fldChar w:fldCharType="separate"/>
          </w:r>
          <w:ins w:id="108" w:author="A" w:date="2017-03-22T16:25:00Z">
            <w:r>
              <w:rPr>
                <w:noProof/>
                <w:webHidden/>
              </w:rPr>
              <w:t>18</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109" w:author="A" w:date="2017-03-22T16:25:00Z"/>
              <w:noProof/>
              <w:lang w:eastAsia="ja-JP"/>
            </w:rPr>
          </w:pPr>
          <w:ins w:id="110"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"_Toc477963294"</w:instrText>
            </w:r>
            <w:r w:rsidRPr="0034080D">
              <w:rPr>
                <w:rStyle w:val="Hyperlink"/>
                <w:noProof/>
              </w:rPr>
              <w:instrText xml:space="preserve"> </w:instrText>
            </w:r>
            <w:r w:rsidRPr="0034080D">
              <w:rPr>
                <w:rStyle w:val="Hyperlink"/>
                <w:noProof/>
              </w:rPr>
              <w:fldChar w:fldCharType="separate"/>
            </w:r>
            <w:r w:rsidRPr="0034080D">
              <w:rPr>
                <w:rStyle w:val="Hyperlink"/>
                <w:noProof/>
              </w:rPr>
              <w:t>USER ADMINISTRATION</w:t>
            </w:r>
            <w:r>
              <w:rPr>
                <w:noProof/>
                <w:webHidden/>
              </w:rPr>
              <w:tab/>
            </w:r>
            <w:r>
              <w:rPr>
                <w:noProof/>
                <w:webHidden/>
              </w:rPr>
              <w:fldChar w:fldCharType="begin"/>
            </w:r>
            <w:r>
              <w:rPr>
                <w:noProof/>
                <w:webHidden/>
              </w:rPr>
              <w:instrText xml:space="preserve"> PAGEREF _Toc477963294 \h </w:instrText>
            </w:r>
          </w:ins>
          <w:r>
            <w:rPr>
              <w:noProof/>
              <w:webHidden/>
            </w:rPr>
          </w:r>
          <w:r>
            <w:rPr>
              <w:noProof/>
              <w:webHidden/>
            </w:rPr>
            <w:fldChar w:fldCharType="separate"/>
          </w:r>
          <w:ins w:id="111" w:author="A" w:date="2017-03-22T16:25:00Z">
            <w:r>
              <w:rPr>
                <w:noProof/>
                <w:webHidden/>
              </w:rPr>
              <w:t>19</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112" w:author="A" w:date="2017-03-22T16:25:00Z"/>
              <w:noProof/>
              <w:lang w:eastAsia="ja-JP"/>
            </w:rPr>
          </w:pPr>
          <w:ins w:id="113"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"_Toc477963295"</w:instrText>
            </w:r>
            <w:r w:rsidRPr="0034080D">
              <w:rPr>
                <w:rStyle w:val="Hyperlink"/>
                <w:noProof/>
              </w:rPr>
              <w:instrText xml:space="preserve"> </w:instrText>
            </w:r>
            <w:r w:rsidRPr="0034080D">
              <w:rPr>
                <w:rStyle w:val="Hyperlink"/>
                <w:noProof/>
              </w:rPr>
              <w:fldChar w:fldCharType="separate"/>
            </w:r>
            <w:r w:rsidRPr="0034080D">
              <w:rPr>
                <w:rStyle w:val="Hyperlink"/>
                <w:noProof/>
              </w:rPr>
              <w:t>USER ADMINISTRATION (PRINT PAGE)</w:t>
            </w:r>
            <w:r>
              <w:rPr>
                <w:noProof/>
                <w:webHidden/>
              </w:rPr>
              <w:tab/>
            </w:r>
            <w:r>
              <w:rPr>
                <w:noProof/>
                <w:webHidden/>
              </w:rPr>
              <w:fldChar w:fldCharType="begin"/>
            </w:r>
            <w:r>
              <w:rPr>
                <w:noProof/>
                <w:webHidden/>
              </w:rPr>
              <w:instrText xml:space="preserve"> PAGEREF _Toc477963295 \h </w:instrText>
            </w:r>
          </w:ins>
          <w:r>
            <w:rPr>
              <w:noProof/>
              <w:webHidden/>
            </w:rPr>
          </w:r>
          <w:r>
            <w:rPr>
              <w:noProof/>
              <w:webHidden/>
            </w:rPr>
            <w:fldChar w:fldCharType="separate"/>
          </w:r>
          <w:ins w:id="114" w:author="A" w:date="2017-03-22T16:25:00Z">
            <w:r>
              <w:rPr>
                <w:noProof/>
                <w:webHidden/>
              </w:rPr>
              <w:t>19</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115" w:author="A" w:date="2017-03-22T16:25:00Z"/>
              <w:noProof/>
              <w:lang w:eastAsia="ja-JP"/>
            </w:rPr>
          </w:pPr>
          <w:ins w:id="116"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"_Toc477963296"</w:instrText>
            </w:r>
            <w:r w:rsidRPr="0034080D">
              <w:rPr>
                <w:rStyle w:val="Hyperlink"/>
                <w:noProof/>
              </w:rPr>
              <w:instrText xml:space="preserve"> </w:instrText>
            </w:r>
            <w:r w:rsidRPr="0034080D">
              <w:rPr>
                <w:rStyle w:val="Hyperlink"/>
                <w:noProof/>
              </w:rPr>
              <w:fldChar w:fldCharType="separate"/>
            </w:r>
            <w:r w:rsidRPr="0034080D">
              <w:rPr>
                <w:rStyle w:val="Hyperlink"/>
                <w:noProof/>
              </w:rPr>
              <w:t>USER REGISTRATION</w:t>
            </w:r>
            <w:r>
              <w:rPr>
                <w:noProof/>
                <w:webHidden/>
              </w:rPr>
              <w:tab/>
            </w:r>
            <w:r>
              <w:rPr>
                <w:noProof/>
                <w:webHidden/>
              </w:rPr>
              <w:fldChar w:fldCharType="begin"/>
            </w:r>
            <w:r>
              <w:rPr>
                <w:noProof/>
                <w:webHidden/>
              </w:rPr>
              <w:instrText xml:space="preserve"> PAGEREF _Toc477963296 \h </w:instrText>
            </w:r>
          </w:ins>
          <w:r>
            <w:rPr>
              <w:noProof/>
              <w:webHidden/>
            </w:rPr>
          </w:r>
          <w:r>
            <w:rPr>
              <w:noProof/>
              <w:webHidden/>
            </w:rPr>
            <w:fldChar w:fldCharType="separate"/>
          </w:r>
          <w:ins w:id="117" w:author="A" w:date="2017-03-22T16:25:00Z">
            <w:r>
              <w:rPr>
                <w:noProof/>
                <w:webHidden/>
              </w:rPr>
              <w:t>20</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118" w:author="A" w:date="2017-03-22T16:25:00Z"/>
              <w:noProof/>
              <w:lang w:eastAsia="ja-JP"/>
            </w:rPr>
          </w:pPr>
          <w:ins w:id="119"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"_Toc477963297"</w:instrText>
            </w:r>
            <w:r w:rsidRPr="0034080D">
              <w:rPr>
                <w:rStyle w:val="Hyperlink"/>
                <w:noProof/>
              </w:rPr>
              <w:instrText xml:space="preserve"> </w:instrText>
            </w:r>
            <w:r w:rsidRPr="0034080D">
              <w:rPr>
                <w:rStyle w:val="Hyperlink"/>
                <w:noProof/>
              </w:rPr>
              <w:fldChar w:fldCharType="separate"/>
            </w:r>
            <w:r w:rsidRPr="0034080D">
              <w:rPr>
                <w:rStyle w:val="Hyperlink"/>
                <w:noProof/>
              </w:rPr>
              <w:t>USER REGISTRATION (PRINT PAGE)</w:t>
            </w:r>
            <w:r>
              <w:rPr>
                <w:noProof/>
                <w:webHidden/>
              </w:rPr>
              <w:tab/>
            </w:r>
            <w:r>
              <w:rPr>
                <w:noProof/>
                <w:webHidden/>
              </w:rPr>
              <w:fldChar w:fldCharType="begin"/>
            </w:r>
            <w:r>
              <w:rPr>
                <w:noProof/>
                <w:webHidden/>
              </w:rPr>
              <w:instrText xml:space="preserve"> PAGEREF _Toc477963297 \h </w:instrText>
            </w:r>
          </w:ins>
          <w:r>
            <w:rPr>
              <w:noProof/>
              <w:webHidden/>
            </w:rPr>
          </w:r>
          <w:r>
            <w:rPr>
              <w:noProof/>
              <w:webHidden/>
            </w:rPr>
            <w:fldChar w:fldCharType="separate"/>
          </w:r>
          <w:ins w:id="120" w:author="A" w:date="2017-03-22T16:25:00Z">
            <w:r>
              <w:rPr>
                <w:noProof/>
                <w:webHidden/>
              </w:rPr>
              <w:t>20</w:t>
            </w:r>
            <w:r>
              <w:rPr>
                <w:noProof/>
                <w:webHidden/>
              </w:rPr>
              <w:fldChar w:fldCharType="end"/>
            </w:r>
            <w:r w:rsidRPr="0034080D">
              <w:rPr>
                <w:rStyle w:val="Hyperlink"/>
                <w:noProof/>
              </w:rPr>
              <w:fldChar w:fldCharType="end"/>
            </w:r>
          </w:ins>
        </w:p>
        <w:p w:rsidR="0056243A" w:rsidRDefault="0056243A">
          <w:pPr>
            <w:pStyle w:val="TOC1"/>
            <w:rPr>
              <w:ins w:id="121" w:author="A" w:date="2017-03-22T16:25:00Z"/>
              <w:noProof/>
              <w:lang w:eastAsia="ja-JP"/>
            </w:rPr>
          </w:pPr>
          <w:ins w:id="122"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"_Toc477963298"</w:instrText>
            </w:r>
            <w:r w:rsidRPr="0034080D">
              <w:rPr>
                <w:rStyle w:val="Hyperlink"/>
                <w:noProof/>
              </w:rPr>
              <w:instrText xml:space="preserve"> </w:instrText>
            </w:r>
            <w:r w:rsidRPr="0034080D">
              <w:rPr>
                <w:rStyle w:val="Hyperlink"/>
                <w:noProof/>
              </w:rPr>
              <w:fldChar w:fldCharType="separate"/>
            </w:r>
            <w:r w:rsidRPr="0034080D">
              <w:rPr>
                <w:rStyle w:val="Hyperlink"/>
                <w:noProof/>
              </w:rPr>
              <w:t>APPENDIX 1: MILESTONE 1</w:t>
            </w:r>
            <w:r>
              <w:rPr>
                <w:noProof/>
                <w:webHidden/>
              </w:rPr>
              <w:tab/>
            </w:r>
            <w:r>
              <w:rPr>
                <w:noProof/>
                <w:webHidden/>
              </w:rPr>
              <w:fldChar w:fldCharType="begin"/>
            </w:r>
            <w:r>
              <w:rPr>
                <w:noProof/>
                <w:webHidden/>
              </w:rPr>
              <w:instrText xml:space="preserve"> PAGEREF _Toc477963298 \h </w:instrText>
            </w:r>
          </w:ins>
          <w:r>
            <w:rPr>
              <w:noProof/>
              <w:webHidden/>
            </w:rPr>
          </w:r>
          <w:r>
            <w:rPr>
              <w:noProof/>
              <w:webHidden/>
            </w:rPr>
            <w:fldChar w:fldCharType="separate"/>
          </w:r>
          <w:ins w:id="123" w:author="A" w:date="2017-03-22T16:25:00Z">
            <w:r>
              <w:rPr>
                <w:noProof/>
                <w:webHidden/>
              </w:rPr>
              <w:t>21</w:t>
            </w:r>
            <w:r>
              <w:rPr>
                <w:noProof/>
                <w:webHidden/>
              </w:rPr>
              <w:fldChar w:fldCharType="end"/>
            </w:r>
            <w:r w:rsidRPr="0034080D">
              <w:rPr>
                <w:rStyle w:val="Hyperlink"/>
                <w:noProof/>
              </w:rPr>
              <w:fldChar w:fldCharType="end"/>
            </w:r>
          </w:ins>
        </w:p>
        <w:p w:rsidR="0056243A" w:rsidRDefault="0056243A">
          <w:pPr>
            <w:pStyle w:val="TOC2"/>
            <w:rPr>
              <w:ins w:id="124" w:author="A" w:date="2017-03-22T16:25:00Z"/>
              <w:noProof/>
              <w:lang w:eastAsia="ja-JP"/>
            </w:rPr>
          </w:pPr>
          <w:ins w:id="125"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"_Toc477963299"</w:instrText>
            </w:r>
            <w:r w:rsidRPr="0034080D">
              <w:rPr>
                <w:rStyle w:val="Hyperlink"/>
                <w:noProof/>
              </w:rPr>
              <w:instrText xml:space="preserve"> </w:instrText>
            </w:r>
            <w:r w:rsidRPr="0034080D">
              <w:rPr>
                <w:rStyle w:val="Hyperlink"/>
                <w:noProof/>
              </w:rPr>
              <w:fldChar w:fldCharType="separate"/>
            </w:r>
            <w:r w:rsidRPr="0034080D">
              <w:rPr>
                <w:rStyle w:val="Hyperlink"/>
                <w:noProof/>
              </w:rPr>
              <w:t>PROJECT SUMMARY</w:t>
            </w:r>
            <w:r>
              <w:rPr>
                <w:noProof/>
                <w:webHidden/>
              </w:rPr>
              <w:tab/>
            </w:r>
            <w:r>
              <w:rPr>
                <w:noProof/>
                <w:webHidden/>
              </w:rPr>
              <w:fldChar w:fldCharType="begin"/>
            </w:r>
            <w:r>
              <w:rPr>
                <w:noProof/>
                <w:webHidden/>
              </w:rPr>
              <w:instrText xml:space="preserve"> PAGEREF _Toc477963299 \h </w:instrText>
            </w:r>
          </w:ins>
          <w:r>
            <w:rPr>
              <w:noProof/>
              <w:webHidden/>
            </w:rPr>
          </w:r>
          <w:r>
            <w:rPr>
              <w:noProof/>
              <w:webHidden/>
            </w:rPr>
            <w:fldChar w:fldCharType="separate"/>
          </w:r>
          <w:ins w:id="126" w:author="A" w:date="2017-03-22T16:25:00Z">
            <w:r>
              <w:rPr>
                <w:noProof/>
                <w:webHidden/>
              </w:rPr>
              <w:t>21</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127" w:author="A" w:date="2017-03-22T16:25:00Z"/>
              <w:noProof/>
              <w:lang w:eastAsia="ja-JP"/>
            </w:rPr>
          </w:pPr>
          <w:ins w:id="128" w:author="A" w:date="2017-03-22T16:25:00Z">
            <w:r w:rsidRPr="0034080D">
              <w:rPr>
                <w:rStyle w:val="Hyperlink"/>
                <w:noProof/>
              </w:rPr>
              <w:lastRenderedPageBreak/>
              <w:fldChar w:fldCharType="begin"/>
            </w:r>
            <w:r w:rsidRPr="0034080D">
              <w:rPr>
                <w:rStyle w:val="Hyperlink"/>
                <w:noProof/>
              </w:rPr>
              <w:instrText xml:space="preserve"> </w:instrText>
            </w:r>
            <w:r>
              <w:rPr>
                <w:noProof/>
              </w:rPr>
              <w:instrText>HYPERLINK \l "_Toc477963300"</w:instrText>
            </w:r>
            <w:r w:rsidRPr="0034080D">
              <w:rPr>
                <w:rStyle w:val="Hyperlink"/>
                <w:noProof/>
              </w:rPr>
              <w:instrText xml:space="preserve"> </w:instrText>
            </w:r>
            <w:r w:rsidRPr="0034080D">
              <w:rPr>
                <w:rStyle w:val="Hyperlink"/>
                <w:noProof/>
              </w:rPr>
              <w:fldChar w:fldCharType="separate"/>
            </w:r>
            <w:r w:rsidRPr="0034080D">
              <w:rPr>
                <w:rStyle w:val="Hyperlink"/>
                <w:noProof/>
              </w:rPr>
              <w:t>MISSION</w:t>
            </w:r>
            <w:r>
              <w:rPr>
                <w:noProof/>
                <w:webHidden/>
              </w:rPr>
              <w:tab/>
            </w:r>
            <w:r>
              <w:rPr>
                <w:noProof/>
                <w:webHidden/>
              </w:rPr>
              <w:fldChar w:fldCharType="begin"/>
            </w:r>
            <w:r>
              <w:rPr>
                <w:noProof/>
                <w:webHidden/>
              </w:rPr>
              <w:instrText xml:space="preserve"> PAGEREF _Toc477963300 \h </w:instrText>
            </w:r>
          </w:ins>
          <w:r>
            <w:rPr>
              <w:noProof/>
              <w:webHidden/>
            </w:rPr>
          </w:r>
          <w:r>
            <w:rPr>
              <w:noProof/>
              <w:webHidden/>
            </w:rPr>
            <w:fldChar w:fldCharType="separate"/>
          </w:r>
          <w:ins w:id="129" w:author="A" w:date="2017-03-22T16:25:00Z">
            <w:r>
              <w:rPr>
                <w:noProof/>
                <w:webHidden/>
              </w:rPr>
              <w:t>21</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130" w:author="A" w:date="2017-03-22T16:25:00Z"/>
              <w:noProof/>
              <w:lang w:eastAsia="ja-JP"/>
            </w:rPr>
          </w:pPr>
          <w:ins w:id="131"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"_Toc477963301"</w:instrText>
            </w:r>
            <w:r w:rsidRPr="0034080D">
              <w:rPr>
                <w:rStyle w:val="Hyperlink"/>
                <w:noProof/>
              </w:rPr>
              <w:instrText xml:space="preserve"> </w:instrText>
            </w:r>
            <w:r w:rsidRPr="0034080D">
              <w:rPr>
                <w:rStyle w:val="Hyperlink"/>
                <w:noProof/>
              </w:rPr>
              <w:fldChar w:fldCharType="separate"/>
            </w:r>
            <w:r w:rsidRPr="0034080D">
              <w:rPr>
                <w:rStyle w:val="Hyperlink"/>
                <w:noProof/>
              </w:rPr>
              <w:t>GOAL/OBJECTIVE</w:t>
            </w:r>
            <w:r>
              <w:rPr>
                <w:noProof/>
                <w:webHidden/>
              </w:rPr>
              <w:tab/>
            </w:r>
            <w:r>
              <w:rPr>
                <w:noProof/>
                <w:webHidden/>
              </w:rPr>
              <w:fldChar w:fldCharType="begin"/>
            </w:r>
            <w:r>
              <w:rPr>
                <w:noProof/>
                <w:webHidden/>
              </w:rPr>
              <w:instrText xml:space="preserve"> PAGEREF _Toc477963301 \h </w:instrText>
            </w:r>
          </w:ins>
          <w:r>
            <w:rPr>
              <w:noProof/>
              <w:webHidden/>
            </w:rPr>
          </w:r>
          <w:r>
            <w:rPr>
              <w:noProof/>
              <w:webHidden/>
            </w:rPr>
            <w:fldChar w:fldCharType="separate"/>
          </w:r>
          <w:ins w:id="132" w:author="A" w:date="2017-03-22T16:25:00Z">
            <w:r>
              <w:rPr>
                <w:noProof/>
                <w:webHidden/>
              </w:rPr>
              <w:t>21</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133" w:author="A" w:date="2017-03-22T16:25:00Z"/>
              <w:noProof/>
              <w:lang w:eastAsia="ja-JP"/>
            </w:rPr>
          </w:pPr>
          <w:ins w:id="134"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"_Toc477963302"</w:instrText>
            </w:r>
            <w:r w:rsidRPr="0034080D">
              <w:rPr>
                <w:rStyle w:val="Hyperlink"/>
                <w:noProof/>
              </w:rPr>
              <w:instrText xml:space="preserve"> </w:instrText>
            </w:r>
            <w:r w:rsidRPr="0034080D">
              <w:rPr>
                <w:rStyle w:val="Hyperlink"/>
                <w:noProof/>
              </w:rPr>
              <w:fldChar w:fldCharType="separate"/>
            </w:r>
            <w:r w:rsidRPr="0034080D">
              <w:rPr>
                <w:rStyle w:val="Hyperlink"/>
                <w:noProof/>
              </w:rPr>
              <w:t>COMPARASION WITH SIMILAR SITES</w:t>
            </w:r>
            <w:r>
              <w:rPr>
                <w:noProof/>
                <w:webHidden/>
              </w:rPr>
              <w:tab/>
            </w:r>
            <w:r>
              <w:rPr>
                <w:noProof/>
                <w:webHidden/>
              </w:rPr>
              <w:fldChar w:fldCharType="begin"/>
            </w:r>
            <w:r>
              <w:rPr>
                <w:noProof/>
                <w:webHidden/>
              </w:rPr>
              <w:instrText xml:space="preserve"> PAGEREF _Toc477963302 \h </w:instrText>
            </w:r>
          </w:ins>
          <w:r>
            <w:rPr>
              <w:noProof/>
              <w:webHidden/>
            </w:rPr>
          </w:r>
          <w:r>
            <w:rPr>
              <w:noProof/>
              <w:webHidden/>
            </w:rPr>
            <w:fldChar w:fldCharType="separate"/>
          </w:r>
          <w:ins w:id="135" w:author="A" w:date="2017-03-22T16:25:00Z">
            <w:r>
              <w:rPr>
                <w:noProof/>
                <w:webHidden/>
              </w:rPr>
              <w:t>21</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136" w:author="A" w:date="2017-03-22T16:25:00Z"/>
              <w:noProof/>
              <w:lang w:eastAsia="ja-JP"/>
            </w:rPr>
          </w:pPr>
          <w:ins w:id="137"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"_Toc477963303"</w:instrText>
            </w:r>
            <w:r w:rsidRPr="0034080D">
              <w:rPr>
                <w:rStyle w:val="Hyperlink"/>
                <w:noProof/>
              </w:rPr>
              <w:instrText xml:space="preserve"> </w:instrText>
            </w:r>
            <w:r w:rsidRPr="0034080D">
              <w:rPr>
                <w:rStyle w:val="Hyperlink"/>
                <w:noProof/>
              </w:rPr>
              <w:fldChar w:fldCharType="separate"/>
            </w:r>
            <w:r w:rsidRPr="0034080D">
              <w:rPr>
                <w:rStyle w:val="Hyperlink"/>
                <w:noProof/>
              </w:rPr>
              <w:t>PROJECT SUMMARY</w:t>
            </w:r>
            <w:r>
              <w:rPr>
                <w:noProof/>
                <w:webHidden/>
              </w:rPr>
              <w:tab/>
            </w:r>
            <w:r>
              <w:rPr>
                <w:noProof/>
                <w:webHidden/>
              </w:rPr>
              <w:fldChar w:fldCharType="begin"/>
            </w:r>
            <w:r>
              <w:rPr>
                <w:noProof/>
                <w:webHidden/>
              </w:rPr>
              <w:instrText xml:space="preserve"> PAGEREF _Toc477963303 \h </w:instrText>
            </w:r>
          </w:ins>
          <w:r>
            <w:rPr>
              <w:noProof/>
              <w:webHidden/>
            </w:rPr>
          </w:r>
          <w:r>
            <w:rPr>
              <w:noProof/>
              <w:webHidden/>
            </w:rPr>
            <w:fldChar w:fldCharType="separate"/>
          </w:r>
          <w:ins w:id="138" w:author="A" w:date="2017-03-22T16:25:00Z">
            <w:r>
              <w:rPr>
                <w:noProof/>
                <w:webHidden/>
              </w:rPr>
              <w:t>22</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139" w:author="A" w:date="2017-03-22T16:25:00Z"/>
              <w:noProof/>
              <w:lang w:eastAsia="ja-JP"/>
            </w:rPr>
          </w:pPr>
          <w:ins w:id="140"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"_Toc477963304"</w:instrText>
            </w:r>
            <w:r w:rsidRPr="0034080D">
              <w:rPr>
                <w:rStyle w:val="Hyperlink"/>
                <w:noProof/>
              </w:rPr>
              <w:instrText xml:space="preserve"> </w:instrText>
            </w:r>
            <w:r w:rsidRPr="0034080D">
              <w:rPr>
                <w:rStyle w:val="Hyperlink"/>
                <w:noProof/>
              </w:rPr>
              <w:fldChar w:fldCharType="separate"/>
            </w:r>
            <w:r w:rsidRPr="0034080D">
              <w:rPr>
                <w:rStyle w:val="Hyperlink"/>
                <w:noProof/>
              </w:rPr>
              <w:t>MEASURING SUCCESS</w:t>
            </w:r>
            <w:r>
              <w:rPr>
                <w:noProof/>
                <w:webHidden/>
              </w:rPr>
              <w:tab/>
            </w:r>
            <w:r>
              <w:rPr>
                <w:noProof/>
                <w:webHidden/>
              </w:rPr>
              <w:fldChar w:fldCharType="begin"/>
            </w:r>
            <w:r>
              <w:rPr>
                <w:noProof/>
                <w:webHidden/>
              </w:rPr>
              <w:instrText xml:space="preserve"> PAGEREF _Toc477963304 \h </w:instrText>
            </w:r>
          </w:ins>
          <w:r>
            <w:rPr>
              <w:noProof/>
              <w:webHidden/>
            </w:rPr>
          </w:r>
          <w:r>
            <w:rPr>
              <w:noProof/>
              <w:webHidden/>
            </w:rPr>
            <w:fldChar w:fldCharType="separate"/>
          </w:r>
          <w:ins w:id="141" w:author="A" w:date="2017-03-22T16:25:00Z">
            <w:r>
              <w:rPr>
                <w:noProof/>
                <w:webHidden/>
              </w:rPr>
              <w:t>22</w:t>
            </w:r>
            <w:r>
              <w:rPr>
                <w:noProof/>
                <w:webHidden/>
              </w:rPr>
              <w:fldChar w:fldCharType="end"/>
            </w:r>
            <w:r w:rsidRPr="0034080D">
              <w:rPr>
                <w:rStyle w:val="Hyperlink"/>
                <w:noProof/>
              </w:rPr>
              <w:fldChar w:fldCharType="end"/>
            </w:r>
          </w:ins>
        </w:p>
        <w:p w:rsidR="0056243A" w:rsidRDefault="0056243A">
          <w:pPr>
            <w:pStyle w:val="TOC2"/>
            <w:rPr>
              <w:ins w:id="142" w:author="A" w:date="2017-03-22T16:25:00Z"/>
              <w:noProof/>
              <w:lang w:eastAsia="ja-JP"/>
            </w:rPr>
          </w:pPr>
          <w:ins w:id="143"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"_Toc477963305"</w:instrText>
            </w:r>
            <w:r w:rsidRPr="0034080D">
              <w:rPr>
                <w:rStyle w:val="Hyperlink"/>
                <w:noProof/>
              </w:rPr>
              <w:instrText xml:space="preserve"> </w:instrText>
            </w:r>
            <w:r w:rsidRPr="0034080D">
              <w:rPr>
                <w:rStyle w:val="Hyperlink"/>
                <w:noProof/>
              </w:rPr>
              <w:fldChar w:fldCharType="separate"/>
            </w:r>
            <w:r w:rsidRPr="0034080D">
              <w:rPr>
                <w:rStyle w:val="Hyperlink"/>
                <w:noProof/>
              </w:rPr>
              <w:t>FUNCTIONAL REQUIREMENTS</w:t>
            </w:r>
            <w:r>
              <w:rPr>
                <w:noProof/>
                <w:webHidden/>
              </w:rPr>
              <w:tab/>
            </w:r>
            <w:r>
              <w:rPr>
                <w:noProof/>
                <w:webHidden/>
              </w:rPr>
              <w:fldChar w:fldCharType="begin"/>
            </w:r>
            <w:r>
              <w:rPr>
                <w:noProof/>
                <w:webHidden/>
              </w:rPr>
              <w:instrText xml:space="preserve"> PAGEREF _Toc477963305 \h </w:instrText>
            </w:r>
          </w:ins>
          <w:r>
            <w:rPr>
              <w:noProof/>
              <w:webHidden/>
            </w:rPr>
          </w:r>
          <w:r>
            <w:rPr>
              <w:noProof/>
              <w:webHidden/>
            </w:rPr>
            <w:fldChar w:fldCharType="separate"/>
          </w:r>
          <w:ins w:id="144" w:author="A" w:date="2017-03-22T16:25:00Z">
            <w:r>
              <w:rPr>
                <w:noProof/>
                <w:webHidden/>
              </w:rPr>
              <w:t>24</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145" w:author="A" w:date="2017-03-22T16:25:00Z"/>
              <w:noProof/>
              <w:lang w:eastAsia="ja-JP"/>
            </w:rPr>
          </w:pPr>
          <w:ins w:id="146"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"_Toc477963306"</w:instrText>
            </w:r>
            <w:r w:rsidRPr="0034080D">
              <w:rPr>
                <w:rStyle w:val="Hyperlink"/>
                <w:noProof/>
              </w:rPr>
              <w:instrText xml:space="preserve"> </w:instrText>
            </w:r>
            <w:r w:rsidRPr="0034080D">
              <w:rPr>
                <w:rStyle w:val="Hyperlink"/>
                <w:noProof/>
              </w:rPr>
              <w:fldChar w:fldCharType="separate"/>
            </w:r>
            <w:r w:rsidRPr="0034080D">
              <w:rPr>
                <w:rStyle w:val="Hyperlink"/>
                <w:noProof/>
              </w:rPr>
              <w:t>THE LOG-IN FEATURE</w:t>
            </w:r>
            <w:r>
              <w:rPr>
                <w:noProof/>
                <w:webHidden/>
              </w:rPr>
              <w:tab/>
            </w:r>
            <w:r>
              <w:rPr>
                <w:noProof/>
                <w:webHidden/>
              </w:rPr>
              <w:fldChar w:fldCharType="begin"/>
            </w:r>
            <w:r>
              <w:rPr>
                <w:noProof/>
                <w:webHidden/>
              </w:rPr>
              <w:instrText xml:space="preserve"> PAGEREF _Toc477963306 \h </w:instrText>
            </w:r>
          </w:ins>
          <w:r>
            <w:rPr>
              <w:noProof/>
              <w:webHidden/>
            </w:rPr>
          </w:r>
          <w:r>
            <w:rPr>
              <w:noProof/>
              <w:webHidden/>
            </w:rPr>
            <w:fldChar w:fldCharType="separate"/>
          </w:r>
          <w:ins w:id="147" w:author="A" w:date="2017-03-22T16:25:00Z">
            <w:r>
              <w:rPr>
                <w:noProof/>
                <w:webHidden/>
              </w:rPr>
              <w:t>24</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148" w:author="A" w:date="2017-03-22T16:25:00Z"/>
              <w:noProof/>
              <w:lang w:eastAsia="ja-JP"/>
            </w:rPr>
          </w:pPr>
          <w:ins w:id="149"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"_Toc477963307"</w:instrText>
            </w:r>
            <w:r w:rsidRPr="0034080D">
              <w:rPr>
                <w:rStyle w:val="Hyperlink"/>
                <w:noProof/>
              </w:rPr>
              <w:instrText xml:space="preserve"> </w:instrText>
            </w:r>
            <w:r w:rsidRPr="0034080D">
              <w:rPr>
                <w:rStyle w:val="Hyperlink"/>
                <w:noProof/>
              </w:rPr>
              <w:fldChar w:fldCharType="separate"/>
            </w:r>
            <w:r w:rsidRPr="0034080D">
              <w:rPr>
                <w:rStyle w:val="Hyperlink"/>
                <w:noProof/>
              </w:rPr>
              <w:t>USER AUTHENTICATION</w:t>
            </w:r>
            <w:r>
              <w:rPr>
                <w:noProof/>
                <w:webHidden/>
              </w:rPr>
              <w:tab/>
            </w:r>
            <w:r>
              <w:rPr>
                <w:noProof/>
                <w:webHidden/>
              </w:rPr>
              <w:fldChar w:fldCharType="begin"/>
            </w:r>
            <w:r>
              <w:rPr>
                <w:noProof/>
                <w:webHidden/>
              </w:rPr>
              <w:instrText xml:space="preserve"> PAGEREF _Toc477963307 \h </w:instrText>
            </w:r>
          </w:ins>
          <w:r>
            <w:rPr>
              <w:noProof/>
              <w:webHidden/>
            </w:rPr>
          </w:r>
          <w:r>
            <w:rPr>
              <w:noProof/>
              <w:webHidden/>
            </w:rPr>
            <w:fldChar w:fldCharType="separate"/>
          </w:r>
          <w:ins w:id="150" w:author="A" w:date="2017-03-22T16:25:00Z">
            <w:r>
              <w:rPr>
                <w:noProof/>
                <w:webHidden/>
              </w:rPr>
              <w:t>24</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151" w:author="A" w:date="2017-03-22T16:25:00Z"/>
              <w:noProof/>
              <w:lang w:eastAsia="ja-JP"/>
            </w:rPr>
          </w:pPr>
          <w:ins w:id="152"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"_Toc477963308"</w:instrText>
            </w:r>
            <w:r w:rsidRPr="0034080D">
              <w:rPr>
                <w:rStyle w:val="Hyperlink"/>
                <w:noProof/>
              </w:rPr>
              <w:instrText xml:space="preserve"> </w:instrText>
            </w:r>
            <w:r w:rsidRPr="0034080D">
              <w:rPr>
                <w:rStyle w:val="Hyperlink"/>
                <w:noProof/>
              </w:rPr>
              <w:fldChar w:fldCharType="separate"/>
            </w:r>
            <w:r w:rsidRPr="0034080D">
              <w:rPr>
                <w:rStyle w:val="Hyperlink"/>
                <w:noProof/>
              </w:rPr>
              <w:t>SERVER SIDE PROCESSING</w:t>
            </w:r>
            <w:r>
              <w:rPr>
                <w:noProof/>
                <w:webHidden/>
              </w:rPr>
              <w:tab/>
            </w:r>
            <w:r>
              <w:rPr>
                <w:noProof/>
                <w:webHidden/>
              </w:rPr>
              <w:fldChar w:fldCharType="begin"/>
            </w:r>
            <w:r>
              <w:rPr>
                <w:noProof/>
                <w:webHidden/>
              </w:rPr>
              <w:instrText xml:space="preserve"> PAGEREF _Toc477963308 \h </w:instrText>
            </w:r>
          </w:ins>
          <w:r>
            <w:rPr>
              <w:noProof/>
              <w:webHidden/>
            </w:rPr>
          </w:r>
          <w:r>
            <w:rPr>
              <w:noProof/>
              <w:webHidden/>
            </w:rPr>
            <w:fldChar w:fldCharType="separate"/>
          </w:r>
          <w:ins w:id="153" w:author="A" w:date="2017-03-22T16:25:00Z">
            <w:r>
              <w:rPr>
                <w:noProof/>
                <w:webHidden/>
              </w:rPr>
              <w:t>24</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154" w:author="A" w:date="2017-03-22T16:25:00Z"/>
              <w:noProof/>
              <w:lang w:eastAsia="ja-JP"/>
            </w:rPr>
          </w:pPr>
          <w:ins w:id="155"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"_Toc477963309"</w:instrText>
            </w:r>
            <w:r w:rsidRPr="0034080D">
              <w:rPr>
                <w:rStyle w:val="Hyperlink"/>
                <w:noProof/>
              </w:rPr>
              <w:instrText xml:space="preserve"> </w:instrText>
            </w:r>
            <w:r w:rsidRPr="0034080D">
              <w:rPr>
                <w:rStyle w:val="Hyperlink"/>
                <w:noProof/>
              </w:rPr>
              <w:fldChar w:fldCharType="separate"/>
            </w:r>
            <w:r w:rsidRPr="0034080D">
              <w:rPr>
                <w:rStyle w:val="Hyperlink"/>
                <w:noProof/>
              </w:rPr>
              <w:t>OTHER FEATURES</w:t>
            </w:r>
            <w:r>
              <w:rPr>
                <w:noProof/>
                <w:webHidden/>
              </w:rPr>
              <w:tab/>
            </w:r>
            <w:r>
              <w:rPr>
                <w:noProof/>
                <w:webHidden/>
              </w:rPr>
              <w:fldChar w:fldCharType="begin"/>
            </w:r>
            <w:r>
              <w:rPr>
                <w:noProof/>
                <w:webHidden/>
              </w:rPr>
              <w:instrText xml:space="preserve"> PAGEREF _Toc477963309 \h </w:instrText>
            </w:r>
          </w:ins>
          <w:r>
            <w:rPr>
              <w:noProof/>
              <w:webHidden/>
            </w:rPr>
          </w:r>
          <w:r>
            <w:rPr>
              <w:noProof/>
              <w:webHidden/>
            </w:rPr>
            <w:fldChar w:fldCharType="separate"/>
          </w:r>
          <w:ins w:id="156" w:author="A" w:date="2017-03-22T16:25:00Z">
            <w:r>
              <w:rPr>
                <w:noProof/>
                <w:webHidden/>
              </w:rPr>
              <w:t>24</w:t>
            </w:r>
            <w:r>
              <w:rPr>
                <w:noProof/>
                <w:webHidden/>
              </w:rPr>
              <w:fldChar w:fldCharType="end"/>
            </w:r>
            <w:r w:rsidRPr="0034080D">
              <w:rPr>
                <w:rStyle w:val="Hyperlink"/>
                <w:noProof/>
              </w:rPr>
              <w:fldChar w:fldCharType="end"/>
            </w:r>
          </w:ins>
        </w:p>
        <w:p w:rsidR="0056243A" w:rsidRDefault="0056243A">
          <w:pPr>
            <w:pStyle w:val="TOC2"/>
            <w:rPr>
              <w:ins w:id="157" w:author="A" w:date="2017-03-22T16:25:00Z"/>
              <w:noProof/>
              <w:lang w:eastAsia="ja-JP"/>
            </w:rPr>
          </w:pPr>
          <w:ins w:id="158"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"_Toc477963310"</w:instrText>
            </w:r>
            <w:r w:rsidRPr="0034080D">
              <w:rPr>
                <w:rStyle w:val="Hyperlink"/>
                <w:noProof/>
              </w:rPr>
              <w:instrText xml:space="preserve"> </w:instrText>
            </w:r>
            <w:r w:rsidRPr="0034080D">
              <w:rPr>
                <w:rStyle w:val="Hyperlink"/>
                <w:noProof/>
              </w:rPr>
              <w:fldChar w:fldCharType="separate"/>
            </w:r>
            <w:r w:rsidRPr="0034080D">
              <w:rPr>
                <w:rStyle w:val="Hyperlink"/>
                <w:noProof/>
              </w:rPr>
              <w:t>PROJECT EXECUTION PLAN</w:t>
            </w:r>
            <w:r>
              <w:rPr>
                <w:noProof/>
                <w:webHidden/>
              </w:rPr>
              <w:tab/>
            </w:r>
            <w:r>
              <w:rPr>
                <w:noProof/>
                <w:webHidden/>
              </w:rPr>
              <w:fldChar w:fldCharType="begin"/>
            </w:r>
            <w:r>
              <w:rPr>
                <w:noProof/>
                <w:webHidden/>
              </w:rPr>
              <w:instrText xml:space="preserve"> PAGEREF _Toc477963310 \h </w:instrText>
            </w:r>
          </w:ins>
          <w:r>
            <w:rPr>
              <w:noProof/>
              <w:webHidden/>
            </w:rPr>
          </w:r>
          <w:r>
            <w:rPr>
              <w:noProof/>
              <w:webHidden/>
            </w:rPr>
            <w:fldChar w:fldCharType="separate"/>
          </w:r>
          <w:ins w:id="159" w:author="A" w:date="2017-03-22T16:25:00Z">
            <w:r>
              <w:rPr>
                <w:noProof/>
                <w:webHidden/>
              </w:rPr>
              <w:t>25</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160" w:author="A" w:date="2017-03-22T16:25:00Z"/>
              <w:noProof/>
              <w:lang w:eastAsia="ja-JP"/>
            </w:rPr>
          </w:pPr>
          <w:ins w:id="161"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"_Toc477963311"</w:instrText>
            </w:r>
            <w:r w:rsidRPr="0034080D">
              <w:rPr>
                <w:rStyle w:val="Hyperlink"/>
                <w:noProof/>
              </w:rPr>
              <w:instrText xml:space="preserve"> </w:instrText>
            </w:r>
            <w:r w:rsidRPr="0034080D">
              <w:rPr>
                <w:rStyle w:val="Hyperlink"/>
                <w:noProof/>
              </w:rPr>
              <w:fldChar w:fldCharType="separate"/>
            </w:r>
            <w:r w:rsidRPr="0034080D">
              <w:rPr>
                <w:rStyle w:val="Hyperlink"/>
                <w:noProof/>
              </w:rPr>
              <w:t>SCHEDULE</w:t>
            </w:r>
            <w:r>
              <w:rPr>
                <w:noProof/>
                <w:webHidden/>
              </w:rPr>
              <w:tab/>
            </w:r>
            <w:r>
              <w:rPr>
                <w:noProof/>
                <w:webHidden/>
              </w:rPr>
              <w:fldChar w:fldCharType="begin"/>
            </w:r>
            <w:r>
              <w:rPr>
                <w:noProof/>
                <w:webHidden/>
              </w:rPr>
              <w:instrText xml:space="preserve"> PAGEREF _Toc477963311 \h </w:instrText>
            </w:r>
          </w:ins>
          <w:r>
            <w:rPr>
              <w:noProof/>
              <w:webHidden/>
            </w:rPr>
          </w:r>
          <w:r>
            <w:rPr>
              <w:noProof/>
              <w:webHidden/>
            </w:rPr>
            <w:fldChar w:fldCharType="separate"/>
          </w:r>
          <w:ins w:id="162" w:author="A" w:date="2017-03-22T16:25:00Z">
            <w:r>
              <w:rPr>
                <w:noProof/>
                <w:webHidden/>
              </w:rPr>
              <w:t>25</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163" w:author="A" w:date="2017-03-22T16:25:00Z"/>
              <w:noProof/>
              <w:lang w:eastAsia="ja-JP"/>
            </w:rPr>
          </w:pPr>
          <w:ins w:id="164"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"_Toc477963312"</w:instrText>
            </w:r>
            <w:r w:rsidRPr="0034080D">
              <w:rPr>
                <w:rStyle w:val="Hyperlink"/>
                <w:noProof/>
              </w:rPr>
              <w:instrText xml:space="preserve"> </w:instrText>
            </w:r>
            <w:r w:rsidRPr="0034080D">
              <w:rPr>
                <w:rStyle w:val="Hyperlink"/>
                <w:noProof/>
              </w:rPr>
              <w:fldChar w:fldCharType="separate"/>
            </w:r>
            <w:r w:rsidRPr="0034080D">
              <w:rPr>
                <w:rStyle w:val="Hyperlink"/>
                <w:noProof/>
              </w:rPr>
              <w:t>PLAN</w:t>
            </w:r>
            <w:r>
              <w:rPr>
                <w:noProof/>
                <w:webHidden/>
              </w:rPr>
              <w:tab/>
            </w:r>
            <w:r>
              <w:rPr>
                <w:noProof/>
                <w:webHidden/>
              </w:rPr>
              <w:fldChar w:fldCharType="begin"/>
            </w:r>
            <w:r>
              <w:rPr>
                <w:noProof/>
                <w:webHidden/>
              </w:rPr>
              <w:instrText xml:space="preserve"> PAGEREF _Toc477963312 \h </w:instrText>
            </w:r>
          </w:ins>
          <w:r>
            <w:rPr>
              <w:noProof/>
              <w:webHidden/>
            </w:rPr>
          </w:r>
          <w:r>
            <w:rPr>
              <w:noProof/>
              <w:webHidden/>
            </w:rPr>
            <w:fldChar w:fldCharType="separate"/>
          </w:r>
          <w:ins w:id="165" w:author="A" w:date="2017-03-22T16:25:00Z">
            <w:r>
              <w:rPr>
                <w:noProof/>
                <w:webHidden/>
              </w:rPr>
              <w:t>25</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166" w:author="A" w:date="2017-03-22T16:25:00Z"/>
              <w:noProof/>
              <w:lang w:eastAsia="ja-JP"/>
            </w:rPr>
          </w:pPr>
          <w:ins w:id="167"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"_Toc477963313"</w:instrText>
            </w:r>
            <w:r w:rsidRPr="0034080D">
              <w:rPr>
                <w:rStyle w:val="Hyperlink"/>
                <w:noProof/>
              </w:rPr>
              <w:instrText xml:space="preserve"> </w:instrText>
            </w:r>
            <w:r w:rsidRPr="0034080D">
              <w:rPr>
                <w:rStyle w:val="Hyperlink"/>
                <w:noProof/>
              </w:rPr>
              <w:fldChar w:fldCharType="separate"/>
            </w:r>
            <w:r w:rsidRPr="0034080D">
              <w:rPr>
                <w:rStyle w:val="Hyperlink"/>
                <w:noProof/>
              </w:rPr>
              <w:t>ROLES</w:t>
            </w:r>
            <w:r>
              <w:rPr>
                <w:noProof/>
                <w:webHidden/>
              </w:rPr>
              <w:tab/>
            </w:r>
            <w:r>
              <w:rPr>
                <w:noProof/>
                <w:webHidden/>
              </w:rPr>
              <w:fldChar w:fldCharType="begin"/>
            </w:r>
            <w:r>
              <w:rPr>
                <w:noProof/>
                <w:webHidden/>
              </w:rPr>
              <w:instrText xml:space="preserve"> PAGEREF _Toc477963313 \h </w:instrText>
            </w:r>
          </w:ins>
          <w:r>
            <w:rPr>
              <w:noProof/>
              <w:webHidden/>
            </w:rPr>
          </w:r>
          <w:r>
            <w:rPr>
              <w:noProof/>
              <w:webHidden/>
            </w:rPr>
            <w:fldChar w:fldCharType="separate"/>
          </w:r>
          <w:ins w:id="168" w:author="A" w:date="2017-03-22T16:25:00Z">
            <w:r>
              <w:rPr>
                <w:noProof/>
                <w:webHidden/>
              </w:rPr>
              <w:t>26</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169" w:author="A" w:date="2017-03-22T16:25:00Z"/>
              <w:noProof/>
              <w:lang w:eastAsia="ja-JP"/>
            </w:rPr>
          </w:pPr>
          <w:ins w:id="170"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"_Toc477963314"</w:instrText>
            </w:r>
            <w:r w:rsidRPr="0034080D">
              <w:rPr>
                <w:rStyle w:val="Hyperlink"/>
                <w:noProof/>
              </w:rPr>
              <w:instrText xml:space="preserve"> </w:instrText>
            </w:r>
            <w:r w:rsidRPr="0034080D">
              <w:rPr>
                <w:rStyle w:val="Hyperlink"/>
                <w:noProof/>
              </w:rPr>
              <w:fldChar w:fldCharType="separate"/>
            </w:r>
            <w:r w:rsidRPr="0034080D">
              <w:rPr>
                <w:rStyle w:val="Hyperlink"/>
                <w:noProof/>
              </w:rPr>
              <w:t>DEADLINES</w:t>
            </w:r>
            <w:r>
              <w:rPr>
                <w:noProof/>
                <w:webHidden/>
              </w:rPr>
              <w:tab/>
            </w:r>
            <w:r>
              <w:rPr>
                <w:noProof/>
                <w:webHidden/>
              </w:rPr>
              <w:fldChar w:fldCharType="begin"/>
            </w:r>
            <w:r>
              <w:rPr>
                <w:noProof/>
                <w:webHidden/>
              </w:rPr>
              <w:instrText xml:space="preserve"> PAGEREF _Toc477963314 \h </w:instrText>
            </w:r>
          </w:ins>
          <w:r>
            <w:rPr>
              <w:noProof/>
              <w:webHidden/>
            </w:rPr>
          </w:r>
          <w:r>
            <w:rPr>
              <w:noProof/>
              <w:webHidden/>
            </w:rPr>
            <w:fldChar w:fldCharType="separate"/>
          </w:r>
          <w:ins w:id="171" w:author="A" w:date="2017-03-22T16:25:00Z">
            <w:r>
              <w:rPr>
                <w:noProof/>
                <w:webHidden/>
              </w:rPr>
              <w:t>26</w:t>
            </w:r>
            <w:r>
              <w:rPr>
                <w:noProof/>
                <w:webHidden/>
              </w:rPr>
              <w:fldChar w:fldCharType="end"/>
            </w:r>
            <w:r w:rsidRPr="0034080D">
              <w:rPr>
                <w:rStyle w:val="Hyperlink"/>
                <w:noProof/>
              </w:rPr>
              <w:fldChar w:fldCharType="end"/>
            </w:r>
          </w:ins>
        </w:p>
        <w:p w:rsidR="0056243A" w:rsidRDefault="0056243A">
          <w:pPr>
            <w:pStyle w:val="TOC3"/>
            <w:tabs>
              <w:tab w:val="right" w:leader="dot" w:pos="9019"/>
            </w:tabs>
            <w:rPr>
              <w:ins w:id="172" w:author="A" w:date="2017-03-22T16:25:00Z"/>
              <w:noProof/>
              <w:lang w:eastAsia="ja-JP"/>
            </w:rPr>
          </w:pPr>
          <w:ins w:id="173" w:author="A" w:date="2017-03-22T16:25:00Z">
            <w:r w:rsidRPr="0034080D">
              <w:rPr>
                <w:rStyle w:val="Hyperlink"/>
                <w:noProof/>
              </w:rPr>
              <w:fldChar w:fldCharType="begin"/>
            </w:r>
            <w:r w:rsidRPr="0034080D">
              <w:rPr>
                <w:rStyle w:val="Hyperlink"/>
                <w:noProof/>
              </w:rPr>
              <w:instrText xml:space="preserve"> </w:instrText>
            </w:r>
            <w:r>
              <w:rPr>
                <w:noProof/>
              </w:rPr>
              <w:instrText>HYPERLINK \l "_Toc477963315"</w:instrText>
            </w:r>
            <w:r w:rsidRPr="0034080D">
              <w:rPr>
                <w:rStyle w:val="Hyperlink"/>
                <w:noProof/>
              </w:rPr>
              <w:instrText xml:space="preserve"> </w:instrText>
            </w:r>
            <w:r w:rsidRPr="0034080D">
              <w:rPr>
                <w:rStyle w:val="Hyperlink"/>
                <w:noProof/>
              </w:rPr>
              <w:fldChar w:fldCharType="separate"/>
            </w:r>
            <w:r w:rsidRPr="0034080D">
              <w:rPr>
                <w:rStyle w:val="Hyperlink"/>
                <w:noProof/>
              </w:rPr>
              <w:t>ADDENDUM</w:t>
            </w:r>
            <w:r>
              <w:rPr>
                <w:noProof/>
                <w:webHidden/>
              </w:rPr>
              <w:tab/>
            </w:r>
            <w:r>
              <w:rPr>
                <w:noProof/>
                <w:webHidden/>
              </w:rPr>
              <w:fldChar w:fldCharType="begin"/>
            </w:r>
            <w:r>
              <w:rPr>
                <w:noProof/>
                <w:webHidden/>
              </w:rPr>
              <w:instrText xml:space="preserve"> PAGEREF _Toc477963315 \h </w:instrText>
            </w:r>
          </w:ins>
          <w:r>
            <w:rPr>
              <w:noProof/>
              <w:webHidden/>
            </w:rPr>
          </w:r>
          <w:r>
            <w:rPr>
              <w:noProof/>
              <w:webHidden/>
            </w:rPr>
            <w:fldChar w:fldCharType="separate"/>
          </w:r>
          <w:ins w:id="174" w:author="A" w:date="2017-03-22T16:25:00Z">
            <w:r>
              <w:rPr>
                <w:noProof/>
                <w:webHidden/>
              </w:rPr>
              <w:t>26</w:t>
            </w:r>
            <w:r>
              <w:rPr>
                <w:noProof/>
                <w:webHidden/>
              </w:rPr>
              <w:fldChar w:fldCharType="end"/>
            </w:r>
            <w:r w:rsidRPr="0034080D">
              <w:rPr>
                <w:rStyle w:val="Hyperlink"/>
                <w:noProof/>
              </w:rPr>
              <w:fldChar w:fldCharType="end"/>
            </w:r>
          </w:ins>
        </w:p>
        <w:p w:rsidR="00A923B6" w:rsidDel="0056243A" w:rsidRDefault="00A923B6">
          <w:pPr>
            <w:pStyle w:val="TOC1"/>
            <w:rPr>
              <w:del w:id="175" w:author="A" w:date="2017-03-22T16:25:00Z"/>
              <w:noProof/>
              <w:lang w:val="en-US" w:eastAsia="zh-CN"/>
            </w:rPr>
          </w:pPr>
          <w:del w:id="176" w:author="A" w:date="2017-03-22T16:25:00Z">
            <w:r w:rsidRPr="0056243A" w:rsidDel="0056243A">
              <w:rPr>
                <w:rPrChange w:id="177" w:author="A" w:date="2017-03-22T16:25:00Z">
                  <w:rPr>
                    <w:rStyle w:val="Hyperlink"/>
                    <w:noProof/>
                  </w:rPr>
                </w:rPrChange>
              </w:rPr>
              <w:delText>Milestone 3:</w:delText>
            </w:r>
            <w:r w:rsidDel="0056243A">
              <w:rPr>
                <w:noProof/>
                <w:webHidden/>
              </w:rPr>
              <w:tab/>
              <w:delText>5</w:delText>
            </w:r>
          </w:del>
        </w:p>
        <w:p w:rsidR="00A923B6" w:rsidDel="0056243A" w:rsidRDefault="00A923B6">
          <w:pPr>
            <w:pStyle w:val="TOC2"/>
            <w:rPr>
              <w:del w:id="178" w:author="A" w:date="2017-03-22T16:25:00Z"/>
              <w:noProof/>
              <w:lang w:val="en-US" w:eastAsia="zh-CN"/>
            </w:rPr>
          </w:pPr>
          <w:del w:id="179" w:author="A" w:date="2017-03-22T16:25:00Z">
            <w:r w:rsidRPr="0056243A" w:rsidDel="0056243A">
              <w:rPr>
                <w:rPrChange w:id="180" w:author="A" w:date="2017-03-22T16:25:00Z">
                  <w:rPr>
                    <w:rStyle w:val="Hyperlink"/>
                    <w:noProof/>
                  </w:rPr>
                </w:rPrChange>
              </w:rPr>
              <w:delText>URL where all work completed so far can be viewed</w:delText>
            </w:r>
            <w:r w:rsidDel="0056243A">
              <w:rPr>
                <w:noProof/>
                <w:webHidden/>
              </w:rPr>
              <w:tab/>
              <w:delText>5</w:delText>
            </w:r>
          </w:del>
        </w:p>
        <w:p w:rsidR="00A923B6" w:rsidDel="0056243A" w:rsidRDefault="00A923B6">
          <w:pPr>
            <w:pStyle w:val="TOC2"/>
            <w:rPr>
              <w:del w:id="181" w:author="A" w:date="2017-03-22T16:25:00Z"/>
              <w:noProof/>
              <w:lang w:val="en-US" w:eastAsia="zh-CN"/>
            </w:rPr>
          </w:pPr>
          <w:del w:id="182" w:author="A" w:date="2017-03-22T16:25:00Z">
            <w:r w:rsidRPr="0056243A" w:rsidDel="0056243A">
              <w:rPr>
                <w:rPrChange w:id="183" w:author="A" w:date="2017-03-22T16:25:00Z">
                  <w:rPr>
                    <w:rStyle w:val="Hyperlink"/>
                    <w:noProof/>
                  </w:rPr>
                </w:rPrChange>
              </w:rPr>
              <w:delText>List of items completed for this milestone</w:delText>
            </w:r>
            <w:r w:rsidDel="0056243A">
              <w:rPr>
                <w:noProof/>
                <w:webHidden/>
              </w:rPr>
              <w:tab/>
              <w:delText>5</w:delText>
            </w:r>
          </w:del>
        </w:p>
        <w:p w:rsidR="00A923B6" w:rsidDel="0056243A" w:rsidRDefault="00A923B6">
          <w:pPr>
            <w:pStyle w:val="TOC2"/>
            <w:rPr>
              <w:del w:id="184" w:author="A" w:date="2017-03-22T16:25:00Z"/>
              <w:noProof/>
              <w:lang w:val="en-US" w:eastAsia="zh-CN"/>
            </w:rPr>
          </w:pPr>
          <w:del w:id="185" w:author="A" w:date="2017-03-22T16:25:00Z">
            <w:r w:rsidRPr="0056243A" w:rsidDel="0056243A">
              <w:rPr>
                <w:rPrChange w:id="186" w:author="A" w:date="2017-03-22T16:25:00Z">
                  <w:rPr>
                    <w:rStyle w:val="Hyperlink"/>
                    <w:noProof/>
                  </w:rPr>
                </w:rPrChange>
              </w:rPr>
              <w:delText>Any additional work on top of what is required for this milestone, if any</w:delText>
            </w:r>
            <w:r w:rsidDel="0056243A">
              <w:rPr>
                <w:noProof/>
                <w:webHidden/>
              </w:rPr>
              <w:tab/>
              <w:delText>5</w:delText>
            </w:r>
          </w:del>
        </w:p>
        <w:p w:rsidR="00A923B6" w:rsidDel="0056243A" w:rsidRDefault="00A923B6">
          <w:pPr>
            <w:pStyle w:val="TOC2"/>
            <w:rPr>
              <w:del w:id="187" w:author="A" w:date="2017-03-22T16:25:00Z"/>
              <w:noProof/>
              <w:lang w:val="en-US" w:eastAsia="zh-CN"/>
            </w:rPr>
          </w:pPr>
          <w:del w:id="188" w:author="A" w:date="2017-03-22T16:25:00Z">
            <w:r w:rsidRPr="0056243A" w:rsidDel="0056243A">
              <w:rPr>
                <w:rPrChange w:id="189" w:author="A" w:date="2017-03-22T16:25:00Z">
                  <w:rPr>
                    <w:rStyle w:val="Hyperlink"/>
                    <w:noProof/>
                  </w:rPr>
                </w:rPrChange>
              </w:rPr>
              <w:delText>Key issues, including those outstanding, which was encountered in building the site</w:delText>
            </w:r>
            <w:r w:rsidDel="0056243A">
              <w:rPr>
                <w:noProof/>
                <w:webHidden/>
              </w:rPr>
              <w:tab/>
              <w:delText>5</w:delText>
            </w:r>
          </w:del>
        </w:p>
        <w:p w:rsidR="00A923B6" w:rsidDel="0056243A" w:rsidRDefault="00A923B6">
          <w:pPr>
            <w:pStyle w:val="TOC2"/>
            <w:rPr>
              <w:del w:id="190" w:author="A" w:date="2017-03-22T16:25:00Z"/>
              <w:noProof/>
              <w:lang w:val="en-US" w:eastAsia="zh-CN"/>
            </w:rPr>
          </w:pPr>
          <w:del w:id="191" w:author="A" w:date="2017-03-22T16:25:00Z">
            <w:r w:rsidRPr="0056243A" w:rsidDel="0056243A">
              <w:rPr>
                <w:rPrChange w:id="192" w:author="A" w:date="2017-03-22T16:25:00Z">
                  <w:rPr>
                    <w:rStyle w:val="Hyperlink"/>
                    <w:noProof/>
                  </w:rPr>
                </w:rPrChange>
              </w:rPr>
              <w:delText>Any deviations from the proposal (Milestone 1) and design (Milestone 2) and why</w:delText>
            </w:r>
            <w:r w:rsidDel="0056243A">
              <w:rPr>
                <w:noProof/>
                <w:webHidden/>
              </w:rPr>
              <w:tab/>
              <w:delText>5</w:delText>
            </w:r>
          </w:del>
        </w:p>
        <w:p w:rsidR="00A923B6" w:rsidDel="0056243A" w:rsidRDefault="00A923B6">
          <w:pPr>
            <w:pStyle w:val="TOC1"/>
            <w:rPr>
              <w:del w:id="193" w:author="A" w:date="2017-03-22T16:25:00Z"/>
              <w:noProof/>
              <w:lang w:val="en-US" w:eastAsia="zh-CN"/>
            </w:rPr>
          </w:pPr>
          <w:del w:id="194" w:author="A" w:date="2017-03-22T16:25:00Z">
            <w:r w:rsidRPr="0056243A" w:rsidDel="0056243A">
              <w:rPr>
                <w:rPrChange w:id="195" w:author="A" w:date="2017-03-22T16:25:00Z">
                  <w:rPr>
                    <w:rStyle w:val="Hyperlink"/>
                    <w:noProof/>
                  </w:rPr>
                </w:rPrChange>
              </w:rPr>
              <w:delText>MILESTONE 2</w:delText>
            </w:r>
            <w:r w:rsidDel="0056243A">
              <w:rPr>
                <w:noProof/>
                <w:webHidden/>
              </w:rPr>
              <w:tab/>
              <w:delText>7</w:delText>
            </w:r>
          </w:del>
        </w:p>
        <w:p w:rsidR="00A923B6" w:rsidDel="0056243A" w:rsidRDefault="00A923B6">
          <w:pPr>
            <w:pStyle w:val="TOC2"/>
            <w:rPr>
              <w:del w:id="196" w:author="A" w:date="2017-03-22T16:25:00Z"/>
              <w:noProof/>
              <w:lang w:val="en-US" w:eastAsia="zh-CN"/>
            </w:rPr>
          </w:pPr>
          <w:del w:id="197" w:author="A" w:date="2017-03-22T16:25:00Z">
            <w:r w:rsidRPr="0056243A" w:rsidDel="0056243A">
              <w:rPr>
                <w:rPrChange w:id="198" w:author="A" w:date="2017-03-22T16:25:00Z">
                  <w:rPr>
                    <w:rStyle w:val="Hyperlink"/>
                    <w:noProof/>
                  </w:rPr>
                </w:rPrChange>
              </w:rPr>
              <w:delText>PROJECT SITE MAP</w:delText>
            </w:r>
            <w:r w:rsidDel="0056243A">
              <w:rPr>
                <w:noProof/>
                <w:webHidden/>
              </w:rPr>
              <w:tab/>
              <w:delText>7</w:delText>
            </w:r>
          </w:del>
        </w:p>
        <w:p w:rsidR="00A923B6" w:rsidDel="0056243A" w:rsidRDefault="00A923B6">
          <w:pPr>
            <w:pStyle w:val="TOC2"/>
            <w:rPr>
              <w:del w:id="199" w:author="A" w:date="2017-03-22T16:25:00Z"/>
              <w:noProof/>
              <w:lang w:val="en-US" w:eastAsia="zh-CN"/>
            </w:rPr>
          </w:pPr>
          <w:del w:id="200" w:author="A" w:date="2017-03-22T16:25:00Z">
            <w:r w:rsidRPr="0056243A" w:rsidDel="0056243A">
              <w:rPr>
                <w:rPrChange w:id="201" w:author="A" w:date="2017-03-22T16:25:00Z">
                  <w:rPr>
                    <w:rStyle w:val="Hyperlink"/>
                    <w:noProof/>
                  </w:rPr>
                </w:rPrChange>
              </w:rPr>
              <w:delText>COLOR SCHEME</w:delText>
            </w:r>
            <w:r w:rsidDel="0056243A">
              <w:rPr>
                <w:noProof/>
                <w:webHidden/>
              </w:rPr>
              <w:tab/>
              <w:delText>8</w:delText>
            </w:r>
          </w:del>
        </w:p>
        <w:p w:rsidR="00A923B6" w:rsidDel="0056243A" w:rsidRDefault="00A923B6">
          <w:pPr>
            <w:pStyle w:val="TOC2"/>
            <w:rPr>
              <w:del w:id="202" w:author="A" w:date="2017-03-22T16:25:00Z"/>
              <w:noProof/>
              <w:lang w:val="en-US" w:eastAsia="zh-CN"/>
            </w:rPr>
          </w:pPr>
          <w:del w:id="203" w:author="A" w:date="2017-03-22T16:25:00Z">
            <w:r w:rsidRPr="0056243A" w:rsidDel="0056243A">
              <w:rPr>
                <w:rPrChange w:id="204" w:author="A" w:date="2017-03-22T16:25:00Z">
                  <w:rPr>
                    <w:rStyle w:val="Hyperlink"/>
                    <w:noProof/>
                  </w:rPr>
                </w:rPrChange>
              </w:rPr>
              <w:delText>PAGE LAYOUT</w:delText>
            </w:r>
            <w:r w:rsidDel="0056243A">
              <w:rPr>
                <w:noProof/>
                <w:webHidden/>
              </w:rPr>
              <w:tab/>
              <w:delText>9</w:delText>
            </w:r>
          </w:del>
        </w:p>
        <w:p w:rsidR="00A923B6" w:rsidDel="0056243A" w:rsidRDefault="00A923B6">
          <w:pPr>
            <w:pStyle w:val="TOC3"/>
            <w:tabs>
              <w:tab w:val="right" w:leader="dot" w:pos="9019"/>
            </w:tabs>
            <w:rPr>
              <w:del w:id="205" w:author="A" w:date="2017-03-22T16:25:00Z"/>
              <w:noProof/>
              <w:lang w:val="en-US" w:eastAsia="zh-CN"/>
            </w:rPr>
          </w:pPr>
          <w:del w:id="206" w:author="A" w:date="2017-03-22T16:25:00Z">
            <w:r w:rsidRPr="0056243A" w:rsidDel="0056243A">
              <w:rPr>
                <w:rPrChange w:id="207" w:author="A" w:date="2017-03-22T16:25:00Z">
                  <w:rPr>
                    <w:rStyle w:val="Hyperlink"/>
                    <w:b/>
                    <w:noProof/>
                  </w:rPr>
                </w:rPrChange>
              </w:rPr>
              <w:delText>HOME</w:delText>
            </w:r>
            <w:r w:rsidDel="0056243A">
              <w:rPr>
                <w:noProof/>
                <w:webHidden/>
              </w:rPr>
              <w:tab/>
              <w:delText>9</w:delText>
            </w:r>
          </w:del>
        </w:p>
        <w:p w:rsidR="00A923B6" w:rsidDel="0056243A" w:rsidRDefault="00A923B6">
          <w:pPr>
            <w:pStyle w:val="TOC3"/>
            <w:tabs>
              <w:tab w:val="right" w:leader="dot" w:pos="9019"/>
            </w:tabs>
            <w:rPr>
              <w:del w:id="208" w:author="A" w:date="2017-03-22T16:25:00Z"/>
              <w:noProof/>
              <w:lang w:val="en-US" w:eastAsia="zh-CN"/>
            </w:rPr>
          </w:pPr>
          <w:del w:id="209" w:author="A" w:date="2017-03-22T16:25:00Z">
            <w:r w:rsidRPr="0056243A" w:rsidDel="0056243A">
              <w:rPr>
                <w:rPrChange w:id="210" w:author="A" w:date="2017-03-22T16:25:00Z">
                  <w:rPr>
                    <w:rStyle w:val="Hyperlink"/>
                    <w:noProof/>
                  </w:rPr>
                </w:rPrChange>
              </w:rPr>
              <w:delText>HOME (PRINT PAGE)</w:delText>
            </w:r>
            <w:r w:rsidDel="0056243A">
              <w:rPr>
                <w:noProof/>
                <w:webHidden/>
              </w:rPr>
              <w:tab/>
              <w:delText>9</w:delText>
            </w:r>
          </w:del>
        </w:p>
        <w:p w:rsidR="00A923B6" w:rsidDel="0056243A" w:rsidRDefault="00A923B6">
          <w:pPr>
            <w:pStyle w:val="TOC3"/>
            <w:tabs>
              <w:tab w:val="right" w:leader="dot" w:pos="9019"/>
            </w:tabs>
            <w:rPr>
              <w:del w:id="211" w:author="A" w:date="2017-03-22T16:25:00Z"/>
              <w:noProof/>
              <w:lang w:val="en-US" w:eastAsia="zh-CN"/>
            </w:rPr>
          </w:pPr>
          <w:del w:id="212" w:author="A" w:date="2017-03-22T16:25:00Z">
            <w:r w:rsidRPr="0056243A" w:rsidDel="0056243A">
              <w:rPr>
                <w:rPrChange w:id="213" w:author="A" w:date="2017-03-22T16:25:00Z">
                  <w:rPr>
                    <w:rStyle w:val="Hyperlink"/>
                    <w:b/>
                    <w:noProof/>
                  </w:rPr>
                </w:rPrChange>
              </w:rPr>
              <w:delText>BUILDINGS INFO</w:delText>
            </w:r>
            <w:r w:rsidDel="0056243A">
              <w:rPr>
                <w:noProof/>
                <w:webHidden/>
              </w:rPr>
              <w:tab/>
              <w:delText>10</w:delText>
            </w:r>
          </w:del>
        </w:p>
        <w:p w:rsidR="00A923B6" w:rsidDel="0056243A" w:rsidRDefault="00A923B6">
          <w:pPr>
            <w:pStyle w:val="TOC3"/>
            <w:tabs>
              <w:tab w:val="right" w:leader="dot" w:pos="9019"/>
            </w:tabs>
            <w:rPr>
              <w:del w:id="214" w:author="A" w:date="2017-03-22T16:25:00Z"/>
              <w:noProof/>
              <w:lang w:val="en-US" w:eastAsia="zh-CN"/>
            </w:rPr>
          </w:pPr>
          <w:del w:id="215" w:author="A" w:date="2017-03-22T16:25:00Z">
            <w:r w:rsidRPr="0056243A" w:rsidDel="0056243A">
              <w:rPr>
                <w:rPrChange w:id="216" w:author="A" w:date="2017-03-22T16:25:00Z">
                  <w:rPr>
                    <w:rStyle w:val="Hyperlink"/>
                    <w:noProof/>
                  </w:rPr>
                </w:rPrChange>
              </w:rPr>
              <w:delText>BUILDINGS INFO (PRINT PAGE)</w:delText>
            </w:r>
            <w:r w:rsidDel="0056243A">
              <w:rPr>
                <w:noProof/>
                <w:webHidden/>
              </w:rPr>
              <w:tab/>
              <w:delText>10</w:delText>
            </w:r>
          </w:del>
        </w:p>
        <w:p w:rsidR="00A923B6" w:rsidDel="0056243A" w:rsidRDefault="00A923B6">
          <w:pPr>
            <w:pStyle w:val="TOC3"/>
            <w:tabs>
              <w:tab w:val="right" w:leader="dot" w:pos="9019"/>
            </w:tabs>
            <w:rPr>
              <w:del w:id="217" w:author="A" w:date="2017-03-22T16:25:00Z"/>
              <w:noProof/>
              <w:lang w:val="en-US" w:eastAsia="zh-CN"/>
            </w:rPr>
          </w:pPr>
          <w:del w:id="218" w:author="A" w:date="2017-03-22T16:25:00Z">
            <w:r w:rsidRPr="0056243A" w:rsidDel="0056243A">
              <w:rPr>
                <w:rPrChange w:id="219" w:author="A" w:date="2017-03-22T16:25:00Z">
                  <w:rPr>
                    <w:rStyle w:val="Hyperlink"/>
                    <w:b/>
                    <w:noProof/>
                  </w:rPr>
                </w:rPrChange>
              </w:rPr>
              <w:delText>BUILDINGS</w:delText>
            </w:r>
            <w:r w:rsidDel="0056243A">
              <w:rPr>
                <w:noProof/>
                <w:webHidden/>
              </w:rPr>
              <w:tab/>
              <w:delText>11</w:delText>
            </w:r>
          </w:del>
        </w:p>
        <w:p w:rsidR="00A923B6" w:rsidDel="0056243A" w:rsidRDefault="00A923B6">
          <w:pPr>
            <w:pStyle w:val="TOC3"/>
            <w:tabs>
              <w:tab w:val="right" w:leader="dot" w:pos="9019"/>
            </w:tabs>
            <w:rPr>
              <w:del w:id="220" w:author="A" w:date="2017-03-22T16:25:00Z"/>
              <w:noProof/>
              <w:lang w:val="en-US" w:eastAsia="zh-CN"/>
            </w:rPr>
          </w:pPr>
          <w:del w:id="221" w:author="A" w:date="2017-03-22T16:25:00Z">
            <w:r w:rsidRPr="0056243A" w:rsidDel="0056243A">
              <w:rPr>
                <w:rPrChange w:id="222" w:author="A" w:date="2017-03-22T16:25:00Z">
                  <w:rPr>
                    <w:rStyle w:val="Hyperlink"/>
                    <w:rFonts w:cstheme="majorHAnsi"/>
                    <w:noProof/>
                  </w:rPr>
                </w:rPrChange>
              </w:rPr>
              <w:delText>BUILDINGS (PRINT_PAGE)</w:delText>
            </w:r>
            <w:r w:rsidDel="0056243A">
              <w:rPr>
                <w:noProof/>
                <w:webHidden/>
              </w:rPr>
              <w:tab/>
              <w:delText>11</w:delText>
            </w:r>
          </w:del>
        </w:p>
        <w:p w:rsidR="00A923B6" w:rsidDel="0056243A" w:rsidRDefault="00A923B6">
          <w:pPr>
            <w:pStyle w:val="TOC3"/>
            <w:tabs>
              <w:tab w:val="right" w:leader="dot" w:pos="9019"/>
            </w:tabs>
            <w:rPr>
              <w:del w:id="223" w:author="A" w:date="2017-03-22T16:25:00Z"/>
              <w:noProof/>
              <w:lang w:val="en-US" w:eastAsia="zh-CN"/>
            </w:rPr>
          </w:pPr>
          <w:del w:id="224" w:author="A" w:date="2017-03-22T16:25:00Z">
            <w:r w:rsidRPr="0056243A" w:rsidDel="0056243A">
              <w:rPr>
                <w:rPrChange w:id="225" w:author="A" w:date="2017-03-22T16:25:00Z">
                  <w:rPr>
                    <w:rStyle w:val="Hyperlink"/>
                    <w:b/>
                    <w:noProof/>
                  </w:rPr>
                </w:rPrChange>
              </w:rPr>
              <w:delText>CONTACT</w:delText>
            </w:r>
            <w:r w:rsidDel="0056243A">
              <w:rPr>
                <w:noProof/>
                <w:webHidden/>
              </w:rPr>
              <w:tab/>
              <w:delText>12</w:delText>
            </w:r>
          </w:del>
        </w:p>
        <w:p w:rsidR="00A923B6" w:rsidDel="0056243A" w:rsidRDefault="00A923B6">
          <w:pPr>
            <w:pStyle w:val="TOC3"/>
            <w:tabs>
              <w:tab w:val="right" w:leader="dot" w:pos="9019"/>
            </w:tabs>
            <w:rPr>
              <w:del w:id="226" w:author="A" w:date="2017-03-22T16:25:00Z"/>
              <w:noProof/>
              <w:lang w:val="en-US" w:eastAsia="zh-CN"/>
            </w:rPr>
          </w:pPr>
          <w:del w:id="227" w:author="A" w:date="2017-03-22T16:25:00Z">
            <w:r w:rsidRPr="0056243A" w:rsidDel="0056243A">
              <w:rPr>
                <w:rPrChange w:id="228" w:author="A" w:date="2017-03-22T16:25:00Z">
                  <w:rPr>
                    <w:rStyle w:val="Hyperlink"/>
                    <w:noProof/>
                  </w:rPr>
                </w:rPrChange>
              </w:rPr>
              <w:delText>CONTACT (PRINT PAGE)</w:delText>
            </w:r>
            <w:r w:rsidDel="0056243A">
              <w:rPr>
                <w:noProof/>
                <w:webHidden/>
              </w:rPr>
              <w:tab/>
              <w:delText>12</w:delText>
            </w:r>
          </w:del>
        </w:p>
        <w:p w:rsidR="00A923B6" w:rsidDel="0056243A" w:rsidRDefault="00A923B6">
          <w:pPr>
            <w:pStyle w:val="TOC3"/>
            <w:tabs>
              <w:tab w:val="right" w:leader="dot" w:pos="9019"/>
            </w:tabs>
            <w:rPr>
              <w:del w:id="229" w:author="A" w:date="2017-03-22T16:25:00Z"/>
              <w:noProof/>
              <w:lang w:val="en-US" w:eastAsia="zh-CN"/>
            </w:rPr>
          </w:pPr>
          <w:del w:id="230" w:author="A" w:date="2017-03-22T16:25:00Z">
            <w:r w:rsidRPr="0056243A" w:rsidDel="0056243A">
              <w:rPr>
                <w:rPrChange w:id="231" w:author="A" w:date="2017-03-22T16:25:00Z">
                  <w:rPr>
                    <w:rStyle w:val="Hyperlink"/>
                    <w:b/>
                    <w:noProof/>
                  </w:rPr>
                </w:rPrChange>
              </w:rPr>
              <w:delText>GLOSSARY</w:delText>
            </w:r>
            <w:r w:rsidDel="0056243A">
              <w:rPr>
                <w:noProof/>
                <w:webHidden/>
              </w:rPr>
              <w:tab/>
              <w:delText>13</w:delText>
            </w:r>
          </w:del>
        </w:p>
        <w:p w:rsidR="00A923B6" w:rsidDel="0056243A" w:rsidRDefault="00A923B6">
          <w:pPr>
            <w:pStyle w:val="TOC3"/>
            <w:tabs>
              <w:tab w:val="right" w:leader="dot" w:pos="9019"/>
            </w:tabs>
            <w:rPr>
              <w:del w:id="232" w:author="A" w:date="2017-03-22T16:25:00Z"/>
              <w:noProof/>
              <w:lang w:val="en-US" w:eastAsia="zh-CN"/>
            </w:rPr>
          </w:pPr>
          <w:del w:id="233" w:author="A" w:date="2017-03-22T16:25:00Z">
            <w:r w:rsidRPr="0056243A" w:rsidDel="0056243A">
              <w:rPr>
                <w:rPrChange w:id="234" w:author="A" w:date="2017-03-22T16:25:00Z">
                  <w:rPr>
                    <w:rStyle w:val="Hyperlink"/>
                    <w:noProof/>
                  </w:rPr>
                </w:rPrChange>
              </w:rPr>
              <w:delText>GLOSSARY (PRINT PAGE)</w:delText>
            </w:r>
            <w:r w:rsidDel="0056243A">
              <w:rPr>
                <w:noProof/>
                <w:webHidden/>
              </w:rPr>
              <w:tab/>
              <w:delText>13</w:delText>
            </w:r>
          </w:del>
        </w:p>
        <w:p w:rsidR="00A923B6" w:rsidDel="0056243A" w:rsidRDefault="00A923B6">
          <w:pPr>
            <w:pStyle w:val="TOC3"/>
            <w:tabs>
              <w:tab w:val="right" w:leader="dot" w:pos="9019"/>
            </w:tabs>
            <w:rPr>
              <w:del w:id="235" w:author="A" w:date="2017-03-22T16:25:00Z"/>
              <w:noProof/>
              <w:lang w:val="en-US" w:eastAsia="zh-CN"/>
            </w:rPr>
          </w:pPr>
          <w:del w:id="236" w:author="A" w:date="2017-03-22T16:25:00Z">
            <w:r w:rsidRPr="0056243A" w:rsidDel="0056243A">
              <w:rPr>
                <w:rPrChange w:id="237" w:author="A" w:date="2017-03-22T16:25:00Z">
                  <w:rPr>
                    <w:rStyle w:val="Hyperlink"/>
                    <w:b/>
                    <w:noProof/>
                  </w:rPr>
                </w:rPrChange>
              </w:rPr>
              <w:lastRenderedPageBreak/>
              <w:delText>USER LOGIN</w:delText>
            </w:r>
            <w:r w:rsidDel="0056243A">
              <w:rPr>
                <w:noProof/>
                <w:webHidden/>
              </w:rPr>
              <w:tab/>
              <w:delText>14</w:delText>
            </w:r>
          </w:del>
        </w:p>
        <w:p w:rsidR="00A923B6" w:rsidDel="0056243A" w:rsidRDefault="00A923B6">
          <w:pPr>
            <w:pStyle w:val="TOC3"/>
            <w:tabs>
              <w:tab w:val="right" w:leader="dot" w:pos="9019"/>
            </w:tabs>
            <w:rPr>
              <w:del w:id="238" w:author="A" w:date="2017-03-22T16:25:00Z"/>
              <w:noProof/>
              <w:lang w:val="en-US" w:eastAsia="zh-CN"/>
            </w:rPr>
          </w:pPr>
          <w:del w:id="239" w:author="A" w:date="2017-03-22T16:25:00Z">
            <w:r w:rsidRPr="0056243A" w:rsidDel="0056243A">
              <w:rPr>
                <w:rPrChange w:id="240" w:author="A" w:date="2017-03-22T16:25:00Z">
                  <w:rPr>
                    <w:rStyle w:val="Hyperlink"/>
                    <w:noProof/>
                  </w:rPr>
                </w:rPrChange>
              </w:rPr>
              <w:delText>USER LOG-IN (PRINT PAGE)</w:delText>
            </w:r>
            <w:r w:rsidDel="0056243A">
              <w:rPr>
                <w:noProof/>
                <w:webHidden/>
              </w:rPr>
              <w:tab/>
              <w:delText>14</w:delText>
            </w:r>
          </w:del>
        </w:p>
        <w:p w:rsidR="00A923B6" w:rsidDel="0056243A" w:rsidRDefault="00A923B6">
          <w:pPr>
            <w:pStyle w:val="TOC3"/>
            <w:tabs>
              <w:tab w:val="right" w:leader="dot" w:pos="9019"/>
            </w:tabs>
            <w:rPr>
              <w:del w:id="241" w:author="A" w:date="2017-03-22T16:25:00Z"/>
              <w:noProof/>
              <w:lang w:val="en-US" w:eastAsia="zh-CN"/>
            </w:rPr>
          </w:pPr>
          <w:del w:id="242" w:author="A" w:date="2017-03-22T16:25:00Z">
            <w:r w:rsidRPr="0056243A" w:rsidDel="0056243A">
              <w:rPr>
                <w:rPrChange w:id="243" w:author="A" w:date="2017-03-22T16:25:00Z">
                  <w:rPr>
                    <w:rStyle w:val="Hyperlink"/>
                    <w:b/>
                    <w:noProof/>
                  </w:rPr>
                </w:rPrChange>
              </w:rPr>
              <w:delText>USER ADMINISTRATION</w:delText>
            </w:r>
            <w:r w:rsidDel="0056243A">
              <w:rPr>
                <w:noProof/>
                <w:webHidden/>
              </w:rPr>
              <w:tab/>
              <w:delText>15</w:delText>
            </w:r>
          </w:del>
        </w:p>
        <w:p w:rsidR="00A923B6" w:rsidDel="0056243A" w:rsidRDefault="00A923B6">
          <w:pPr>
            <w:pStyle w:val="TOC3"/>
            <w:tabs>
              <w:tab w:val="right" w:leader="dot" w:pos="9019"/>
            </w:tabs>
            <w:rPr>
              <w:del w:id="244" w:author="A" w:date="2017-03-22T16:25:00Z"/>
              <w:noProof/>
              <w:lang w:val="en-US" w:eastAsia="zh-CN"/>
            </w:rPr>
          </w:pPr>
          <w:del w:id="245" w:author="A" w:date="2017-03-22T16:25:00Z">
            <w:r w:rsidRPr="0056243A" w:rsidDel="0056243A">
              <w:rPr>
                <w:rPrChange w:id="246" w:author="A" w:date="2017-03-22T16:25:00Z">
                  <w:rPr>
                    <w:rStyle w:val="Hyperlink"/>
                    <w:noProof/>
                  </w:rPr>
                </w:rPrChange>
              </w:rPr>
              <w:delText>USER ADMINISTRATION (PRINT PAGE)</w:delText>
            </w:r>
            <w:r w:rsidDel="0056243A">
              <w:rPr>
                <w:noProof/>
                <w:webHidden/>
              </w:rPr>
              <w:tab/>
              <w:delText>15</w:delText>
            </w:r>
          </w:del>
        </w:p>
        <w:p w:rsidR="00A923B6" w:rsidDel="0056243A" w:rsidRDefault="00A923B6">
          <w:pPr>
            <w:pStyle w:val="TOC3"/>
            <w:tabs>
              <w:tab w:val="right" w:leader="dot" w:pos="9019"/>
            </w:tabs>
            <w:rPr>
              <w:del w:id="247" w:author="A" w:date="2017-03-22T16:25:00Z"/>
              <w:noProof/>
              <w:lang w:val="en-US" w:eastAsia="zh-CN"/>
            </w:rPr>
          </w:pPr>
          <w:del w:id="248" w:author="A" w:date="2017-03-22T16:25:00Z">
            <w:r w:rsidRPr="0056243A" w:rsidDel="0056243A">
              <w:rPr>
                <w:rPrChange w:id="249" w:author="A" w:date="2017-03-22T16:25:00Z">
                  <w:rPr>
                    <w:rStyle w:val="Hyperlink"/>
                    <w:b/>
                    <w:noProof/>
                  </w:rPr>
                </w:rPrChange>
              </w:rPr>
              <w:delText>USER REGISTRATION</w:delText>
            </w:r>
            <w:r w:rsidDel="0056243A">
              <w:rPr>
                <w:noProof/>
                <w:webHidden/>
              </w:rPr>
              <w:tab/>
              <w:delText>16</w:delText>
            </w:r>
          </w:del>
        </w:p>
        <w:p w:rsidR="00A923B6" w:rsidDel="0056243A" w:rsidRDefault="00A923B6">
          <w:pPr>
            <w:pStyle w:val="TOC3"/>
            <w:tabs>
              <w:tab w:val="right" w:leader="dot" w:pos="9019"/>
            </w:tabs>
            <w:rPr>
              <w:del w:id="250" w:author="A" w:date="2017-03-22T16:25:00Z"/>
              <w:noProof/>
              <w:lang w:val="en-US" w:eastAsia="zh-CN"/>
            </w:rPr>
          </w:pPr>
          <w:del w:id="251" w:author="A" w:date="2017-03-22T16:25:00Z">
            <w:r w:rsidRPr="0056243A" w:rsidDel="0056243A">
              <w:rPr>
                <w:rPrChange w:id="252" w:author="A" w:date="2017-03-22T16:25:00Z">
                  <w:rPr>
                    <w:rStyle w:val="Hyperlink"/>
                    <w:noProof/>
                  </w:rPr>
                </w:rPrChange>
              </w:rPr>
              <w:delText>USER REGISTRATION (PRINT PAGE)</w:delText>
            </w:r>
            <w:r w:rsidDel="0056243A">
              <w:rPr>
                <w:noProof/>
                <w:webHidden/>
              </w:rPr>
              <w:tab/>
              <w:delText>16</w:delText>
            </w:r>
          </w:del>
        </w:p>
        <w:p w:rsidR="00A923B6" w:rsidDel="0056243A" w:rsidRDefault="00A923B6">
          <w:pPr>
            <w:pStyle w:val="TOC1"/>
            <w:rPr>
              <w:del w:id="253" w:author="A" w:date="2017-03-22T16:25:00Z"/>
              <w:noProof/>
              <w:lang w:val="en-US" w:eastAsia="zh-CN"/>
            </w:rPr>
          </w:pPr>
          <w:del w:id="254" w:author="A" w:date="2017-03-22T16:25:00Z">
            <w:r w:rsidRPr="0056243A" w:rsidDel="0056243A">
              <w:rPr>
                <w:rPrChange w:id="255" w:author="A" w:date="2017-03-22T16:25:00Z">
                  <w:rPr>
                    <w:rStyle w:val="Hyperlink"/>
                    <w:noProof/>
                  </w:rPr>
                </w:rPrChange>
              </w:rPr>
              <w:delText>APPENDIX 1: MILESTONE 1</w:delText>
            </w:r>
            <w:r w:rsidDel="0056243A">
              <w:rPr>
                <w:noProof/>
                <w:webHidden/>
              </w:rPr>
              <w:tab/>
              <w:delText>17</w:delText>
            </w:r>
          </w:del>
        </w:p>
        <w:p w:rsidR="00A923B6" w:rsidDel="0056243A" w:rsidRDefault="00A923B6">
          <w:pPr>
            <w:pStyle w:val="TOC2"/>
            <w:rPr>
              <w:del w:id="256" w:author="A" w:date="2017-03-22T16:25:00Z"/>
              <w:noProof/>
              <w:lang w:val="en-US" w:eastAsia="zh-CN"/>
            </w:rPr>
          </w:pPr>
          <w:del w:id="257" w:author="A" w:date="2017-03-22T16:25:00Z">
            <w:r w:rsidRPr="0056243A" w:rsidDel="0056243A">
              <w:rPr>
                <w:rPrChange w:id="258" w:author="A" w:date="2017-03-22T16:25:00Z">
                  <w:rPr>
                    <w:rStyle w:val="Hyperlink"/>
                    <w:noProof/>
                  </w:rPr>
                </w:rPrChange>
              </w:rPr>
              <w:delText>PROJECT SUMMARY</w:delText>
            </w:r>
            <w:r w:rsidDel="0056243A">
              <w:rPr>
                <w:noProof/>
                <w:webHidden/>
              </w:rPr>
              <w:tab/>
              <w:delText>17</w:delText>
            </w:r>
          </w:del>
        </w:p>
        <w:p w:rsidR="00A923B6" w:rsidDel="0056243A" w:rsidRDefault="00A923B6">
          <w:pPr>
            <w:pStyle w:val="TOC3"/>
            <w:tabs>
              <w:tab w:val="right" w:leader="dot" w:pos="9019"/>
            </w:tabs>
            <w:rPr>
              <w:del w:id="259" w:author="A" w:date="2017-03-22T16:25:00Z"/>
              <w:noProof/>
              <w:lang w:val="en-US" w:eastAsia="zh-CN"/>
            </w:rPr>
          </w:pPr>
          <w:del w:id="260" w:author="A" w:date="2017-03-22T16:25:00Z">
            <w:r w:rsidRPr="0056243A" w:rsidDel="0056243A">
              <w:rPr>
                <w:rPrChange w:id="261" w:author="A" w:date="2017-03-22T16:25:00Z">
                  <w:rPr>
                    <w:rStyle w:val="Hyperlink"/>
                    <w:b/>
                    <w:noProof/>
                  </w:rPr>
                </w:rPrChange>
              </w:rPr>
              <w:delText>MISSION</w:delText>
            </w:r>
            <w:r w:rsidDel="0056243A">
              <w:rPr>
                <w:noProof/>
                <w:webHidden/>
              </w:rPr>
              <w:tab/>
              <w:delText>17</w:delText>
            </w:r>
          </w:del>
        </w:p>
        <w:p w:rsidR="00A923B6" w:rsidDel="0056243A" w:rsidRDefault="00A923B6">
          <w:pPr>
            <w:pStyle w:val="TOC3"/>
            <w:tabs>
              <w:tab w:val="right" w:leader="dot" w:pos="9019"/>
            </w:tabs>
            <w:rPr>
              <w:del w:id="262" w:author="A" w:date="2017-03-22T16:25:00Z"/>
              <w:noProof/>
              <w:lang w:val="en-US" w:eastAsia="zh-CN"/>
            </w:rPr>
          </w:pPr>
          <w:del w:id="263" w:author="A" w:date="2017-03-22T16:25:00Z">
            <w:r w:rsidRPr="0056243A" w:rsidDel="0056243A">
              <w:rPr>
                <w:rPrChange w:id="264" w:author="A" w:date="2017-03-22T16:25:00Z">
                  <w:rPr>
                    <w:rStyle w:val="Hyperlink"/>
                    <w:b/>
                    <w:noProof/>
                  </w:rPr>
                </w:rPrChange>
              </w:rPr>
              <w:delText>GOAL/OBJECTIVE</w:delText>
            </w:r>
            <w:r w:rsidDel="0056243A">
              <w:rPr>
                <w:noProof/>
                <w:webHidden/>
              </w:rPr>
              <w:tab/>
              <w:delText>17</w:delText>
            </w:r>
          </w:del>
        </w:p>
        <w:p w:rsidR="00A923B6" w:rsidDel="0056243A" w:rsidRDefault="00A923B6">
          <w:pPr>
            <w:pStyle w:val="TOC3"/>
            <w:tabs>
              <w:tab w:val="right" w:leader="dot" w:pos="9019"/>
            </w:tabs>
            <w:rPr>
              <w:del w:id="265" w:author="A" w:date="2017-03-22T16:25:00Z"/>
              <w:noProof/>
              <w:lang w:val="en-US" w:eastAsia="zh-CN"/>
            </w:rPr>
          </w:pPr>
          <w:del w:id="266" w:author="A" w:date="2017-03-22T16:25:00Z">
            <w:r w:rsidRPr="0056243A" w:rsidDel="0056243A">
              <w:rPr>
                <w:rPrChange w:id="267" w:author="A" w:date="2017-03-22T16:25:00Z">
                  <w:rPr>
                    <w:rStyle w:val="Hyperlink"/>
                    <w:b/>
                    <w:noProof/>
                  </w:rPr>
                </w:rPrChange>
              </w:rPr>
              <w:delText>COMPARASION WITH SIMILAR SITES</w:delText>
            </w:r>
            <w:r w:rsidDel="0056243A">
              <w:rPr>
                <w:noProof/>
                <w:webHidden/>
              </w:rPr>
              <w:tab/>
              <w:delText>17</w:delText>
            </w:r>
          </w:del>
        </w:p>
        <w:p w:rsidR="00A923B6" w:rsidDel="0056243A" w:rsidRDefault="00A923B6">
          <w:pPr>
            <w:pStyle w:val="TOC3"/>
            <w:tabs>
              <w:tab w:val="right" w:leader="dot" w:pos="9019"/>
            </w:tabs>
            <w:rPr>
              <w:del w:id="268" w:author="A" w:date="2017-03-22T16:25:00Z"/>
              <w:noProof/>
              <w:lang w:val="en-US" w:eastAsia="zh-CN"/>
            </w:rPr>
          </w:pPr>
          <w:del w:id="269" w:author="A" w:date="2017-03-22T16:25:00Z">
            <w:r w:rsidRPr="0056243A" w:rsidDel="0056243A">
              <w:rPr>
                <w:rPrChange w:id="270" w:author="A" w:date="2017-03-22T16:25:00Z">
                  <w:rPr>
                    <w:rStyle w:val="Hyperlink"/>
                    <w:b/>
                    <w:noProof/>
                  </w:rPr>
                </w:rPrChange>
              </w:rPr>
              <w:delText>PROJECT SUMMARY</w:delText>
            </w:r>
            <w:r w:rsidDel="0056243A">
              <w:rPr>
                <w:noProof/>
                <w:webHidden/>
              </w:rPr>
              <w:tab/>
              <w:delText>18</w:delText>
            </w:r>
          </w:del>
        </w:p>
        <w:p w:rsidR="00A923B6" w:rsidDel="0056243A" w:rsidRDefault="00A923B6">
          <w:pPr>
            <w:pStyle w:val="TOC3"/>
            <w:tabs>
              <w:tab w:val="right" w:leader="dot" w:pos="9019"/>
            </w:tabs>
            <w:rPr>
              <w:del w:id="271" w:author="A" w:date="2017-03-22T16:25:00Z"/>
              <w:noProof/>
              <w:lang w:val="en-US" w:eastAsia="zh-CN"/>
            </w:rPr>
          </w:pPr>
          <w:del w:id="272" w:author="A" w:date="2017-03-22T16:25:00Z">
            <w:r w:rsidRPr="0056243A" w:rsidDel="0056243A">
              <w:rPr>
                <w:rPrChange w:id="273" w:author="A" w:date="2017-03-22T16:25:00Z">
                  <w:rPr>
                    <w:rStyle w:val="Hyperlink"/>
                    <w:b/>
                    <w:noProof/>
                  </w:rPr>
                </w:rPrChange>
              </w:rPr>
              <w:delText>MEASURING SUCCESS</w:delText>
            </w:r>
            <w:r w:rsidDel="0056243A">
              <w:rPr>
                <w:noProof/>
                <w:webHidden/>
              </w:rPr>
              <w:tab/>
              <w:delText>18</w:delText>
            </w:r>
          </w:del>
        </w:p>
        <w:p w:rsidR="00A923B6" w:rsidDel="0056243A" w:rsidRDefault="00A923B6">
          <w:pPr>
            <w:pStyle w:val="TOC2"/>
            <w:rPr>
              <w:del w:id="274" w:author="A" w:date="2017-03-22T16:25:00Z"/>
              <w:noProof/>
              <w:lang w:val="en-US" w:eastAsia="zh-CN"/>
            </w:rPr>
          </w:pPr>
          <w:del w:id="275" w:author="A" w:date="2017-03-22T16:25:00Z">
            <w:r w:rsidRPr="0056243A" w:rsidDel="0056243A">
              <w:rPr>
                <w:rPrChange w:id="276" w:author="A" w:date="2017-03-22T16:25:00Z">
                  <w:rPr>
                    <w:rStyle w:val="Hyperlink"/>
                    <w:noProof/>
                  </w:rPr>
                </w:rPrChange>
              </w:rPr>
              <w:delText>FUNCTIONAL REQUIREMENTS</w:delText>
            </w:r>
            <w:r w:rsidDel="0056243A">
              <w:rPr>
                <w:noProof/>
                <w:webHidden/>
              </w:rPr>
              <w:tab/>
              <w:delText>20</w:delText>
            </w:r>
          </w:del>
        </w:p>
        <w:p w:rsidR="00A923B6" w:rsidDel="0056243A" w:rsidRDefault="00A923B6">
          <w:pPr>
            <w:pStyle w:val="TOC3"/>
            <w:tabs>
              <w:tab w:val="right" w:leader="dot" w:pos="9019"/>
            </w:tabs>
            <w:rPr>
              <w:del w:id="277" w:author="A" w:date="2017-03-22T16:25:00Z"/>
              <w:noProof/>
              <w:lang w:val="en-US" w:eastAsia="zh-CN"/>
            </w:rPr>
          </w:pPr>
          <w:del w:id="278" w:author="A" w:date="2017-03-22T16:25:00Z">
            <w:r w:rsidRPr="0056243A" w:rsidDel="0056243A">
              <w:rPr>
                <w:rPrChange w:id="279" w:author="A" w:date="2017-03-22T16:25:00Z">
                  <w:rPr>
                    <w:rStyle w:val="Hyperlink"/>
                    <w:b/>
                    <w:noProof/>
                  </w:rPr>
                </w:rPrChange>
              </w:rPr>
              <w:delText>THE LOG-IN FEATURE</w:delText>
            </w:r>
            <w:r w:rsidDel="0056243A">
              <w:rPr>
                <w:noProof/>
                <w:webHidden/>
              </w:rPr>
              <w:tab/>
              <w:delText>20</w:delText>
            </w:r>
          </w:del>
        </w:p>
        <w:p w:rsidR="00A923B6" w:rsidDel="0056243A" w:rsidRDefault="00A923B6">
          <w:pPr>
            <w:pStyle w:val="TOC3"/>
            <w:tabs>
              <w:tab w:val="right" w:leader="dot" w:pos="9019"/>
            </w:tabs>
            <w:rPr>
              <w:del w:id="280" w:author="A" w:date="2017-03-22T16:25:00Z"/>
              <w:noProof/>
              <w:lang w:val="en-US" w:eastAsia="zh-CN"/>
            </w:rPr>
          </w:pPr>
          <w:del w:id="281" w:author="A" w:date="2017-03-22T16:25:00Z">
            <w:r w:rsidRPr="0056243A" w:rsidDel="0056243A">
              <w:rPr>
                <w:rPrChange w:id="282" w:author="A" w:date="2017-03-22T16:25:00Z">
                  <w:rPr>
                    <w:rStyle w:val="Hyperlink"/>
                    <w:b/>
                    <w:noProof/>
                  </w:rPr>
                </w:rPrChange>
              </w:rPr>
              <w:delText>USER AUTHENTICATION</w:delText>
            </w:r>
            <w:r w:rsidDel="0056243A">
              <w:rPr>
                <w:noProof/>
                <w:webHidden/>
              </w:rPr>
              <w:tab/>
              <w:delText>20</w:delText>
            </w:r>
          </w:del>
        </w:p>
        <w:p w:rsidR="00A923B6" w:rsidDel="0056243A" w:rsidRDefault="00A923B6">
          <w:pPr>
            <w:pStyle w:val="TOC3"/>
            <w:tabs>
              <w:tab w:val="right" w:leader="dot" w:pos="9019"/>
            </w:tabs>
            <w:rPr>
              <w:del w:id="283" w:author="A" w:date="2017-03-22T16:25:00Z"/>
              <w:noProof/>
              <w:lang w:val="en-US" w:eastAsia="zh-CN"/>
            </w:rPr>
          </w:pPr>
          <w:del w:id="284" w:author="A" w:date="2017-03-22T16:25:00Z">
            <w:r w:rsidRPr="0056243A" w:rsidDel="0056243A">
              <w:rPr>
                <w:rPrChange w:id="285" w:author="A" w:date="2017-03-22T16:25:00Z">
                  <w:rPr>
                    <w:rStyle w:val="Hyperlink"/>
                    <w:b/>
                    <w:noProof/>
                  </w:rPr>
                </w:rPrChange>
              </w:rPr>
              <w:delText>SERVER SIDE PROCESSING</w:delText>
            </w:r>
            <w:r w:rsidDel="0056243A">
              <w:rPr>
                <w:noProof/>
                <w:webHidden/>
              </w:rPr>
              <w:tab/>
              <w:delText>20</w:delText>
            </w:r>
          </w:del>
        </w:p>
        <w:p w:rsidR="00A923B6" w:rsidDel="0056243A" w:rsidRDefault="00A923B6">
          <w:pPr>
            <w:pStyle w:val="TOC3"/>
            <w:tabs>
              <w:tab w:val="right" w:leader="dot" w:pos="9019"/>
            </w:tabs>
            <w:rPr>
              <w:del w:id="286" w:author="A" w:date="2017-03-22T16:25:00Z"/>
              <w:noProof/>
              <w:lang w:val="en-US" w:eastAsia="zh-CN"/>
            </w:rPr>
          </w:pPr>
          <w:del w:id="287" w:author="A" w:date="2017-03-22T16:25:00Z">
            <w:r w:rsidRPr="0056243A" w:rsidDel="0056243A">
              <w:rPr>
                <w:rPrChange w:id="288" w:author="A" w:date="2017-03-22T16:25:00Z">
                  <w:rPr>
                    <w:rStyle w:val="Hyperlink"/>
                    <w:b/>
                    <w:noProof/>
                  </w:rPr>
                </w:rPrChange>
              </w:rPr>
              <w:delText>OTHER FEATURES</w:delText>
            </w:r>
            <w:r w:rsidDel="0056243A">
              <w:rPr>
                <w:noProof/>
                <w:webHidden/>
              </w:rPr>
              <w:tab/>
              <w:delText>20</w:delText>
            </w:r>
          </w:del>
        </w:p>
        <w:p w:rsidR="00A923B6" w:rsidDel="0056243A" w:rsidRDefault="00A923B6">
          <w:pPr>
            <w:pStyle w:val="TOC2"/>
            <w:rPr>
              <w:del w:id="289" w:author="A" w:date="2017-03-22T16:25:00Z"/>
              <w:noProof/>
              <w:lang w:val="en-US" w:eastAsia="zh-CN"/>
            </w:rPr>
          </w:pPr>
          <w:del w:id="290" w:author="A" w:date="2017-03-22T16:25:00Z">
            <w:r w:rsidRPr="0056243A" w:rsidDel="0056243A">
              <w:rPr>
                <w:rPrChange w:id="291" w:author="A" w:date="2017-03-22T16:25:00Z">
                  <w:rPr>
                    <w:rStyle w:val="Hyperlink"/>
                    <w:noProof/>
                  </w:rPr>
                </w:rPrChange>
              </w:rPr>
              <w:delText>PROJECT EXECUTION PLAN</w:delText>
            </w:r>
            <w:r w:rsidDel="0056243A">
              <w:rPr>
                <w:noProof/>
                <w:webHidden/>
              </w:rPr>
              <w:tab/>
              <w:delText>21</w:delText>
            </w:r>
          </w:del>
        </w:p>
        <w:p w:rsidR="00A923B6" w:rsidDel="0056243A" w:rsidRDefault="00A923B6">
          <w:pPr>
            <w:pStyle w:val="TOC3"/>
            <w:tabs>
              <w:tab w:val="right" w:leader="dot" w:pos="9019"/>
            </w:tabs>
            <w:rPr>
              <w:del w:id="292" w:author="A" w:date="2017-03-22T16:25:00Z"/>
              <w:noProof/>
              <w:lang w:val="en-US" w:eastAsia="zh-CN"/>
            </w:rPr>
          </w:pPr>
          <w:del w:id="293" w:author="A" w:date="2017-03-22T16:25:00Z">
            <w:r w:rsidRPr="0056243A" w:rsidDel="0056243A">
              <w:rPr>
                <w:rPrChange w:id="294" w:author="A" w:date="2017-03-22T16:25:00Z">
                  <w:rPr>
                    <w:rStyle w:val="Hyperlink"/>
                    <w:b/>
                    <w:noProof/>
                  </w:rPr>
                </w:rPrChange>
              </w:rPr>
              <w:delText>SCHEDULE</w:delText>
            </w:r>
            <w:r w:rsidDel="0056243A">
              <w:rPr>
                <w:noProof/>
                <w:webHidden/>
              </w:rPr>
              <w:tab/>
              <w:delText>21</w:delText>
            </w:r>
          </w:del>
        </w:p>
        <w:p w:rsidR="00A923B6" w:rsidDel="0056243A" w:rsidRDefault="00A923B6">
          <w:pPr>
            <w:pStyle w:val="TOC3"/>
            <w:tabs>
              <w:tab w:val="right" w:leader="dot" w:pos="9019"/>
            </w:tabs>
            <w:rPr>
              <w:del w:id="295" w:author="A" w:date="2017-03-22T16:25:00Z"/>
              <w:noProof/>
              <w:lang w:val="en-US" w:eastAsia="zh-CN"/>
            </w:rPr>
          </w:pPr>
          <w:del w:id="296" w:author="A" w:date="2017-03-22T16:25:00Z">
            <w:r w:rsidRPr="0056243A" w:rsidDel="0056243A">
              <w:rPr>
                <w:rPrChange w:id="297" w:author="A" w:date="2017-03-22T16:25:00Z">
                  <w:rPr>
                    <w:rStyle w:val="Hyperlink"/>
                    <w:b/>
                    <w:noProof/>
                  </w:rPr>
                </w:rPrChange>
              </w:rPr>
              <w:delText>PLAN</w:delText>
            </w:r>
            <w:r w:rsidDel="0056243A">
              <w:rPr>
                <w:noProof/>
                <w:webHidden/>
              </w:rPr>
              <w:tab/>
              <w:delText>21</w:delText>
            </w:r>
          </w:del>
        </w:p>
        <w:p w:rsidR="00A923B6" w:rsidDel="0056243A" w:rsidRDefault="00A923B6">
          <w:pPr>
            <w:pStyle w:val="TOC3"/>
            <w:tabs>
              <w:tab w:val="right" w:leader="dot" w:pos="9019"/>
            </w:tabs>
            <w:rPr>
              <w:del w:id="298" w:author="A" w:date="2017-03-22T16:25:00Z"/>
              <w:noProof/>
              <w:lang w:val="en-US" w:eastAsia="zh-CN"/>
            </w:rPr>
          </w:pPr>
          <w:del w:id="299" w:author="A" w:date="2017-03-22T16:25:00Z">
            <w:r w:rsidRPr="0056243A" w:rsidDel="0056243A">
              <w:rPr>
                <w:rPrChange w:id="300" w:author="A" w:date="2017-03-22T16:25:00Z">
                  <w:rPr>
                    <w:rStyle w:val="Hyperlink"/>
                    <w:b/>
                    <w:noProof/>
                  </w:rPr>
                </w:rPrChange>
              </w:rPr>
              <w:delText>ROLES</w:delText>
            </w:r>
            <w:r w:rsidDel="0056243A">
              <w:rPr>
                <w:noProof/>
                <w:webHidden/>
              </w:rPr>
              <w:tab/>
              <w:delText>22</w:delText>
            </w:r>
          </w:del>
        </w:p>
        <w:p w:rsidR="00A923B6" w:rsidDel="0056243A" w:rsidRDefault="00A923B6">
          <w:pPr>
            <w:pStyle w:val="TOC3"/>
            <w:tabs>
              <w:tab w:val="right" w:leader="dot" w:pos="9019"/>
            </w:tabs>
            <w:rPr>
              <w:del w:id="301" w:author="A" w:date="2017-03-22T16:25:00Z"/>
              <w:noProof/>
              <w:lang w:val="en-US" w:eastAsia="zh-CN"/>
            </w:rPr>
          </w:pPr>
          <w:del w:id="302" w:author="A" w:date="2017-03-22T16:25:00Z">
            <w:r w:rsidRPr="0056243A" w:rsidDel="0056243A">
              <w:rPr>
                <w:rPrChange w:id="303" w:author="A" w:date="2017-03-22T16:25:00Z">
                  <w:rPr>
                    <w:rStyle w:val="Hyperlink"/>
                    <w:b/>
                    <w:noProof/>
                  </w:rPr>
                </w:rPrChange>
              </w:rPr>
              <w:delText>DEADLINES</w:delText>
            </w:r>
            <w:r w:rsidDel="0056243A">
              <w:rPr>
                <w:noProof/>
                <w:webHidden/>
              </w:rPr>
              <w:tab/>
              <w:delText>22</w:delText>
            </w:r>
          </w:del>
        </w:p>
        <w:p w:rsidR="00A923B6" w:rsidDel="0056243A" w:rsidRDefault="00A923B6">
          <w:pPr>
            <w:pStyle w:val="TOC3"/>
            <w:tabs>
              <w:tab w:val="right" w:leader="dot" w:pos="9019"/>
            </w:tabs>
            <w:rPr>
              <w:del w:id="304" w:author="A" w:date="2017-03-22T16:25:00Z"/>
              <w:noProof/>
              <w:lang w:val="en-US" w:eastAsia="zh-CN"/>
            </w:rPr>
          </w:pPr>
          <w:del w:id="305" w:author="A" w:date="2017-03-22T16:25:00Z">
            <w:r w:rsidRPr="0056243A" w:rsidDel="0056243A">
              <w:rPr>
                <w:rPrChange w:id="306" w:author="A" w:date="2017-03-22T16:25:00Z">
                  <w:rPr>
                    <w:rStyle w:val="Hyperlink"/>
                    <w:b/>
                    <w:noProof/>
                  </w:rPr>
                </w:rPrChange>
              </w:rPr>
              <w:delText>ADDENDUM</w:delText>
            </w:r>
            <w:r w:rsidDel="0056243A">
              <w:rPr>
                <w:noProof/>
                <w:webHidden/>
              </w:rPr>
              <w:tab/>
              <w:delText>22</w:delText>
            </w:r>
          </w:del>
        </w:p>
        <w:p w:rsidR="00247E14" w:rsidRDefault="00247E14">
          <w:r>
            <w:rPr>
              <w:b/>
              <w:bCs/>
              <w:noProof/>
            </w:rPr>
            <w:fldChar w:fldCharType="end"/>
          </w:r>
        </w:p>
      </w:sdtContent>
    </w:sdt>
    <w:p w:rsidR="00247E14" w:rsidRDefault="00247E14">
      <w:pPr>
        <w:rPr>
          <w:rFonts w:asciiTheme="majorHAnsi" w:eastAsiaTheme="majorEastAsia" w:hAnsiTheme="majorHAnsi" w:cstheme="majorBidi"/>
          <w:color w:val="1F3864" w:themeColor="accent1" w:themeShade="80"/>
          <w:sz w:val="36"/>
          <w:szCs w:val="36"/>
        </w:rPr>
      </w:pPr>
      <w:r>
        <w:br w:type="page"/>
      </w:r>
    </w:p>
    <w:p w:rsidR="00ED0D00" w:rsidRDefault="00ED0D00" w:rsidP="00000317">
      <w:pPr>
        <w:pStyle w:val="Heading1"/>
        <w:rPr>
          <w:ins w:id="307" w:author="A" w:date="2017-03-22T16:18:00Z"/>
        </w:rPr>
      </w:pPr>
      <w:bookmarkStart w:id="308" w:name="_Toc477963266"/>
      <w:ins w:id="309" w:author="A" w:date="2017-03-22T16:18:00Z">
        <w:r>
          <w:lastRenderedPageBreak/>
          <w:t>Milestone 4:</w:t>
        </w:r>
        <w:bookmarkEnd w:id="308"/>
      </w:ins>
    </w:p>
    <w:p w:rsidR="00ED0D00" w:rsidRDefault="00ED0D00">
      <w:pPr>
        <w:rPr>
          <w:ins w:id="310" w:author="A" w:date="2017-03-22T16:18:00Z"/>
        </w:rPr>
        <w:pPrChange w:id="311" w:author="A" w:date="2017-03-22T16:18:00Z">
          <w:pPr>
            <w:pStyle w:val="Heading1"/>
          </w:pPr>
        </w:pPrChange>
      </w:pPr>
    </w:p>
    <w:p w:rsidR="00ED0D00" w:rsidRDefault="00ED0D00">
      <w:pPr>
        <w:pStyle w:val="Heading2"/>
        <w:rPr>
          <w:ins w:id="312" w:author="A" w:date="2017-03-22T16:19:00Z"/>
        </w:rPr>
        <w:pPrChange w:id="313" w:author="A" w:date="2017-03-22T16:19:00Z">
          <w:pPr/>
        </w:pPrChange>
      </w:pPr>
      <w:bookmarkStart w:id="314" w:name="_Toc477963267"/>
      <w:ins w:id="315" w:author="A" w:date="2017-03-22T16:18:00Z">
        <w:r>
          <w:t>Changes from Milestone 3:</w:t>
        </w:r>
      </w:ins>
      <w:bookmarkEnd w:id="314"/>
    </w:p>
    <w:p w:rsidR="00ED0D00" w:rsidRPr="00ED0D00" w:rsidRDefault="00ED0D00">
      <w:pPr>
        <w:rPr>
          <w:ins w:id="316" w:author="A" w:date="2017-03-22T16:18:00Z"/>
        </w:rPr>
      </w:pPr>
    </w:p>
    <w:p w:rsidR="00ED0D00" w:rsidRDefault="00ED0D00" w:rsidP="00ED0D00">
      <w:pPr>
        <w:rPr>
          <w:ins w:id="317" w:author="A" w:date="2017-03-22T16:18:00Z"/>
        </w:rPr>
      </w:pPr>
      <w:ins w:id="318" w:author="A" w:date="2017-03-22T16:18:00Z">
        <w:r>
          <w:t xml:space="preserve">We were finally able to implement the theme that was voted on during A/B testing. We had to make it from scratch again to ensure that everything worked, with extra care taken so that we didn’t run into the same mistake. To improve appearances we also made a drop down nav bar using CSS/html, and made it transparent so that the banner is still visible a little bit. There’ll probably be more changes to the theme in the future, but hopefully nothing as large-scale as this --- Will keep on updating as we go! </w:t>
        </w:r>
      </w:ins>
    </w:p>
    <w:p w:rsidR="00ED0D00" w:rsidRDefault="00ED0D00">
      <w:pPr>
        <w:pStyle w:val="Heading2"/>
        <w:rPr>
          <w:ins w:id="319" w:author="A" w:date="2017-03-22T18:06:00Z"/>
        </w:rPr>
        <w:pPrChange w:id="320" w:author="A" w:date="2017-03-22T16:19:00Z">
          <w:pPr/>
        </w:pPrChange>
      </w:pPr>
      <w:bookmarkStart w:id="321" w:name="_Toc477963268"/>
      <w:ins w:id="322" w:author="A" w:date="2017-03-22T16:18:00Z">
        <w:r>
          <w:t>Javascript or Jquery third party widget:</w:t>
        </w:r>
      </w:ins>
      <w:bookmarkEnd w:id="321"/>
    </w:p>
    <w:p w:rsidR="00EC03B4" w:rsidRPr="00EC03B4" w:rsidRDefault="00EC03B4" w:rsidP="00EC03B4">
      <w:pPr>
        <w:rPr>
          <w:ins w:id="323" w:author="A" w:date="2017-03-22T16:19:00Z"/>
        </w:rPr>
        <w:pPrChange w:id="324" w:author="A" w:date="2017-03-22T18:06:00Z">
          <w:pPr/>
        </w:pPrChange>
      </w:pPr>
      <w:bookmarkStart w:id="325" w:name="_GoBack"/>
      <w:bookmarkEnd w:id="325"/>
    </w:p>
    <w:p w:rsidR="00EC03B4" w:rsidRDefault="00EC03B4" w:rsidP="00EC03B4">
      <w:pPr>
        <w:rPr>
          <w:ins w:id="326" w:author="A" w:date="2017-03-22T18:06:00Z"/>
        </w:rPr>
      </w:pPr>
      <w:bookmarkStart w:id="327" w:name="_Toc477963269"/>
      <w:ins w:id="328" w:author="A" w:date="2017-03-22T18:06:00Z">
        <w:r>
          <w:t>We weren’t quite sure exactly what kind of third party app we wanted for our website, because we don’t have all the content yet. While it was hard to predict what we’ll need in the future for now we’ve added a weather widget on the banner and a map widget on the Contact Us page. We’re thinking of other widgets to add in the future, but for now these will do.</w:t>
        </w:r>
      </w:ins>
    </w:p>
    <w:p w:rsidR="00EC03B4" w:rsidRDefault="00EC03B4">
      <w:pPr>
        <w:pStyle w:val="Heading2"/>
        <w:rPr>
          <w:ins w:id="329" w:author="A" w:date="2017-03-22T18:06:00Z"/>
          <w:rFonts w:asciiTheme="minorHAnsi" w:eastAsiaTheme="minorEastAsia" w:hAnsiTheme="minorHAnsi" w:cstheme="minorBidi"/>
          <w:color w:val="auto"/>
          <w:sz w:val="22"/>
          <w:szCs w:val="22"/>
        </w:rPr>
        <w:pPrChange w:id="330" w:author="A" w:date="2017-03-22T16:19:00Z">
          <w:pPr/>
        </w:pPrChange>
      </w:pPr>
    </w:p>
    <w:p w:rsidR="00ED0D00" w:rsidRDefault="00ED0D00">
      <w:pPr>
        <w:pStyle w:val="Heading2"/>
        <w:rPr>
          <w:ins w:id="331" w:author="A" w:date="2017-03-22T16:19:00Z"/>
        </w:rPr>
        <w:pPrChange w:id="332" w:author="A" w:date="2017-03-22T16:19:00Z">
          <w:pPr/>
        </w:pPrChange>
      </w:pPr>
      <w:ins w:id="333" w:author="A" w:date="2017-03-22T16:18:00Z">
        <w:r>
          <w:t>Testing form without Javascript:</w:t>
        </w:r>
      </w:ins>
      <w:bookmarkEnd w:id="327"/>
    </w:p>
    <w:p w:rsidR="00ED0D00" w:rsidRPr="00ED0D00" w:rsidRDefault="00ED0D00">
      <w:pPr>
        <w:rPr>
          <w:ins w:id="334" w:author="A" w:date="2017-03-22T16:18:00Z"/>
        </w:rPr>
      </w:pPr>
    </w:p>
    <w:p w:rsidR="00ED0D00" w:rsidRDefault="00ED0D00" w:rsidP="00ED0D00">
      <w:pPr>
        <w:rPr>
          <w:ins w:id="335" w:author="A" w:date="2017-03-22T16:18:00Z"/>
        </w:rPr>
      </w:pPr>
      <w:ins w:id="336" w:author="A" w:date="2017-03-22T16:18:00Z">
        <w:r>
          <w:t>The form works fine without javascript enabled, and submitting works as well. Of course, none of the validation works unfortunately. Because we don’t have server-side processing yet, while the log-in page works, we can’t actually log in. If a required field is not filled in, it warns us as well.</w:t>
        </w:r>
      </w:ins>
    </w:p>
    <w:p w:rsidR="00ED0D00" w:rsidRDefault="00ED0D00" w:rsidP="00ED0D00">
      <w:pPr>
        <w:rPr>
          <w:ins w:id="337" w:author="A" w:date="2017-03-22T16:18:00Z"/>
        </w:rPr>
      </w:pPr>
      <w:ins w:id="338" w:author="A" w:date="2017-03-22T16:19:00Z">
        <w:r>
          <w:rPr>
            <w:noProof/>
            <w:lang w:eastAsia="ja-JP"/>
          </w:rPr>
          <mc:AlternateContent>
            <mc:Choice Requires="wps">
              <w:drawing>
                <wp:anchor distT="0" distB="0" distL="114300" distR="114300" simplePos="0" relativeHeight="251713536" behindDoc="0" locked="0" layoutInCell="1" allowOverlap="1" wp14:anchorId="4F5963F8" wp14:editId="335D05B9">
                  <wp:simplePos x="0" y="0"/>
                  <wp:positionH relativeFrom="column">
                    <wp:posOffset>-35560</wp:posOffset>
                  </wp:positionH>
                  <wp:positionV relativeFrom="paragraph">
                    <wp:posOffset>1964690</wp:posOffset>
                  </wp:positionV>
                  <wp:extent cx="5400675" cy="635"/>
                  <wp:effectExtent l="0" t="0" r="9525" b="18415"/>
                  <wp:wrapSquare wrapText="bothSides"/>
                  <wp:docPr id="48" name="Text Box 48"/>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rsidR="00ED0D00" w:rsidRDefault="00ED0D00">
                              <w:pPr>
                                <w:pStyle w:val="Caption"/>
                                <w:rPr>
                                  <w:noProof/>
                                </w:rPr>
                                <w:pPrChange w:id="339" w:author="A" w:date="2017-03-22T16:19:00Z">
                                  <w:pPr/>
                                </w:pPrChange>
                              </w:pPr>
                              <w:ins w:id="340" w:author="A" w:date="2017-03-22T16:19:00Z">
                                <w:r>
                                  <w:t xml:space="preserve">Figure </w:t>
                                </w:r>
                                <w:r>
                                  <w:fldChar w:fldCharType="begin"/>
                                </w:r>
                                <w:r>
                                  <w:instrText xml:space="preserve"> SEQ Figure \* ARABIC </w:instrText>
                                </w:r>
                              </w:ins>
                              <w:r>
                                <w:fldChar w:fldCharType="separate"/>
                              </w:r>
                              <w:ins w:id="341" w:author="A" w:date="2017-03-22T16:21:00Z">
                                <w:r>
                                  <w:rPr>
                                    <w:noProof/>
                                  </w:rPr>
                                  <w:t>1</w:t>
                                </w:r>
                              </w:ins>
                              <w:ins w:id="342" w:author="A" w:date="2017-03-22T16:19:00Z">
                                <w:r>
                                  <w:fldChar w:fldCharType="end"/>
                                </w:r>
                                <w:r>
                                  <w:t>- after submtting the registration form with JS disabled.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5963F8" id="_x0000_t202" coordsize="21600,21600" o:spt="202" path="m,l,21600r21600,l21600,xe">
                  <v:stroke joinstyle="miter"/>
                  <v:path gradientshapeok="t" o:connecttype="rect"/>
                </v:shapetype>
                <v:shape id="Text Box 48" o:spid="_x0000_s1026" type="#_x0000_t202" style="position:absolute;margin-left:-2.8pt;margin-top:154.7pt;width:425.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" stroked="f">
                  <v:textbox style="mso-fit-shape-to-text:t" inset="0,0,0,0">
                    <w:txbxContent>
                      <w:p w:rsidR="00ED0D00" w:rsidRDefault="00ED0D00" w:rsidP="00ED0D00">
                        <w:pPr>
                          <w:pStyle w:val="Caption"/>
                          <w:rPr>
                            <w:noProof/>
                          </w:rPr>
                          <w:pPrChange w:id="57" w:author="A" w:date="2017-03-22T16:19:00Z">
                            <w:pPr/>
                          </w:pPrChange>
                        </w:pPr>
                        <w:ins w:id="58" w:author="A" w:date="2017-03-22T16:19:00Z">
                          <w:r>
                            <w:t xml:space="preserve">Figure </w:t>
                          </w:r>
                          <w:r>
                            <w:fldChar w:fldCharType="begin"/>
                          </w:r>
                          <w:r>
                            <w:instrText xml:space="preserve"> SEQ Figure \* ARABIC </w:instrText>
                          </w:r>
                        </w:ins>
                        <w:r>
                          <w:fldChar w:fldCharType="separate"/>
                        </w:r>
                        <w:ins w:id="59" w:author="A" w:date="2017-03-22T16:21:00Z">
                          <w:r>
                            <w:rPr>
                              <w:noProof/>
                            </w:rPr>
                            <w:t>1</w:t>
                          </w:r>
                        </w:ins>
                        <w:ins w:id="60" w:author="A" w:date="2017-03-22T16:19:00Z">
                          <w:r>
                            <w:fldChar w:fldCharType="end"/>
                          </w:r>
                          <w:r>
                            <w:t xml:space="preserve">- after </w:t>
                          </w:r>
                          <w:proofErr w:type="spellStart"/>
                          <w:r>
                            <w:t>submtting</w:t>
                          </w:r>
                          <w:proofErr w:type="spellEnd"/>
                          <w:r>
                            <w:t xml:space="preserve"> the registration form with JS disabled.</w:t>
                          </w:r>
                        </w:ins>
                      </w:p>
                    </w:txbxContent>
                  </v:textbox>
                  <w10:wrap type="square"/>
                </v:shape>
              </w:pict>
            </mc:Fallback>
          </mc:AlternateContent>
        </w:r>
      </w:ins>
      <w:ins w:id="343" w:author="A" w:date="2017-03-22T16:18:00Z">
        <w:r>
          <w:rPr>
            <w:noProof/>
            <w:lang w:eastAsia="ja-JP"/>
          </w:rPr>
          <w:drawing>
            <wp:anchor distT="0" distB="0" distL="114300" distR="114300" simplePos="0" relativeHeight="251711488" behindDoc="0" locked="0" layoutInCell="1" allowOverlap="1" wp14:anchorId="2FB5E471" wp14:editId="70099FE2">
              <wp:simplePos x="0" y="0"/>
              <wp:positionH relativeFrom="column">
                <wp:posOffset>-35626</wp:posOffset>
              </wp:positionH>
              <wp:positionV relativeFrom="paragraph">
                <wp:posOffset>12510</wp:posOffset>
              </wp:positionV>
              <wp:extent cx="5400675" cy="189547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400675" cy="1895475"/>
                      </a:xfrm>
                      <a:prstGeom prst="rect">
                        <a:avLst/>
                      </a:prstGeom>
                    </pic:spPr>
                  </pic:pic>
                </a:graphicData>
              </a:graphic>
            </wp:anchor>
          </w:drawing>
        </w:r>
      </w:ins>
    </w:p>
    <w:p w:rsidR="00ED0D00" w:rsidRDefault="00ED0D00" w:rsidP="00ED0D00">
      <w:pPr>
        <w:rPr>
          <w:ins w:id="344" w:author="A" w:date="2017-03-22T16:18:00Z"/>
        </w:rPr>
      </w:pPr>
    </w:p>
    <w:p w:rsidR="00ED0D00" w:rsidRDefault="00ED0D00" w:rsidP="00ED0D00">
      <w:pPr>
        <w:rPr>
          <w:ins w:id="345" w:author="A" w:date="2017-03-22T16:18:00Z"/>
        </w:rPr>
      </w:pPr>
    </w:p>
    <w:p w:rsidR="00ED0D00" w:rsidRDefault="00ED0D00" w:rsidP="00ED0D00">
      <w:pPr>
        <w:rPr>
          <w:ins w:id="346" w:author="A" w:date="2017-03-22T16:18:00Z"/>
        </w:rPr>
      </w:pPr>
    </w:p>
    <w:p w:rsidR="00ED0D00" w:rsidRDefault="00ED0D00" w:rsidP="00ED0D00">
      <w:pPr>
        <w:rPr>
          <w:ins w:id="347" w:author="A" w:date="2017-03-22T16:18:00Z"/>
        </w:rPr>
      </w:pPr>
    </w:p>
    <w:p w:rsidR="00ED0D00" w:rsidRDefault="00ED0D00" w:rsidP="00ED0D00">
      <w:pPr>
        <w:rPr>
          <w:ins w:id="348" w:author="A" w:date="2017-03-22T16:18:00Z"/>
        </w:rPr>
      </w:pPr>
    </w:p>
    <w:p w:rsidR="00ED0D00" w:rsidRDefault="00ED0D00">
      <w:pPr>
        <w:keepNext/>
        <w:rPr>
          <w:ins w:id="349" w:author="A" w:date="2017-03-22T16:21:00Z"/>
        </w:rPr>
        <w:pPrChange w:id="350" w:author="A" w:date="2017-03-22T16:21:00Z">
          <w:pPr/>
        </w:pPrChange>
      </w:pPr>
      <w:ins w:id="351" w:author="A" w:date="2017-03-22T16:18:00Z">
        <w:r>
          <w:rPr>
            <w:noProof/>
            <w:lang w:eastAsia="ja-JP"/>
          </w:rPr>
          <w:lastRenderedPageBreak/>
          <w:drawing>
            <wp:inline distT="0" distB="0" distL="0" distR="0" wp14:anchorId="3C47A354" wp14:editId="23519BAB">
              <wp:extent cx="4168140" cy="431101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68140" cy="4311015"/>
                      </a:xfrm>
                      <a:prstGeom prst="rect">
                        <a:avLst/>
                      </a:prstGeom>
                      <a:noFill/>
                      <a:ln>
                        <a:noFill/>
                      </a:ln>
                    </pic:spPr>
                  </pic:pic>
                </a:graphicData>
              </a:graphic>
            </wp:inline>
          </w:drawing>
        </w:r>
      </w:ins>
    </w:p>
    <w:p w:rsidR="00ED0D00" w:rsidRDefault="00ED0D00">
      <w:pPr>
        <w:pStyle w:val="Caption"/>
        <w:rPr>
          <w:ins w:id="352" w:author="A" w:date="2017-03-22T16:18:00Z"/>
        </w:rPr>
        <w:pPrChange w:id="353" w:author="A" w:date="2017-03-22T16:21:00Z">
          <w:pPr/>
        </w:pPrChange>
      </w:pPr>
      <w:ins w:id="354" w:author="A" w:date="2017-03-22T16:21:00Z">
        <w:r>
          <w:t xml:space="preserve">Figure </w:t>
        </w:r>
        <w:r>
          <w:fldChar w:fldCharType="begin"/>
        </w:r>
        <w:r>
          <w:instrText xml:space="preserve"> SEQ Figure \* ARABIC </w:instrText>
        </w:r>
      </w:ins>
      <w:r>
        <w:fldChar w:fldCharType="separate"/>
      </w:r>
      <w:ins w:id="355" w:author="A" w:date="2017-03-22T16:21:00Z">
        <w:r>
          <w:rPr>
            <w:noProof/>
          </w:rPr>
          <w:t>2</w:t>
        </w:r>
        <w:r>
          <w:fldChar w:fldCharType="end"/>
        </w:r>
        <w:r>
          <w:t>- Attempting to submit the form without filling in a username.</w:t>
        </w:r>
      </w:ins>
    </w:p>
    <w:p w:rsidR="00ED0D00" w:rsidRDefault="00ED0D00">
      <w:pPr>
        <w:pStyle w:val="Heading2"/>
        <w:rPr>
          <w:ins w:id="356" w:author="A" w:date="2017-03-22T16:21:00Z"/>
        </w:rPr>
        <w:pPrChange w:id="357" w:author="A" w:date="2017-03-22T16:21:00Z">
          <w:pPr/>
        </w:pPrChange>
      </w:pPr>
      <w:bookmarkStart w:id="358" w:name="_Toc477963270"/>
      <w:ins w:id="359" w:author="A" w:date="2017-03-22T16:18:00Z">
        <w:r>
          <w:t>Publish site and test:</w:t>
        </w:r>
      </w:ins>
      <w:bookmarkEnd w:id="358"/>
    </w:p>
    <w:p w:rsidR="00ED0D00" w:rsidRPr="00ED0D00" w:rsidRDefault="00ED0D00">
      <w:pPr>
        <w:rPr>
          <w:ins w:id="360" w:author="A" w:date="2017-03-22T16:18:00Z"/>
        </w:rPr>
      </w:pPr>
    </w:p>
    <w:p w:rsidR="00ED0D00" w:rsidRDefault="00ED0D00" w:rsidP="00ED0D00">
      <w:pPr>
        <w:rPr>
          <w:ins w:id="361" w:author="A" w:date="2017-03-22T16:18:00Z"/>
        </w:rPr>
      </w:pPr>
      <w:ins w:id="362" w:author="A" w:date="2017-03-22T16:18:00Z">
        <w:r>
          <w:t xml:space="preserve">Publishing the site came with no problems. Other than the problems listed below in their individual tables, minor problems such as adding the server that forms go to, external javascript files, and </w:t>
        </w:r>
        <w:r w:rsidRPr="00ED0D00">
          <w:t xml:space="preserve">amalgamation </w:t>
        </w:r>
        <w:r>
          <w:t xml:space="preserve">of CSS styles/ already established websites were observed. Most of these problems were addressed well before the deadline, and we generally felt more prepared than the last milestone. </w:t>
        </w:r>
      </w:ins>
    </w:p>
    <w:p w:rsidR="00ED0D00" w:rsidRPr="00ED0D00" w:rsidRDefault="00ED0D00">
      <w:pPr>
        <w:rPr>
          <w:ins w:id="363" w:author="A" w:date="2017-03-22T16:18:00Z"/>
        </w:rPr>
        <w:pPrChange w:id="364" w:author="A" w:date="2017-03-22T16:18:00Z">
          <w:pPr>
            <w:pStyle w:val="Heading1"/>
          </w:pPr>
        </w:pPrChange>
      </w:pPr>
    </w:p>
    <w:p w:rsidR="00000317" w:rsidRDefault="00000317" w:rsidP="00000317">
      <w:pPr>
        <w:pStyle w:val="Heading1"/>
      </w:pPr>
      <w:bookmarkStart w:id="365" w:name="_Toc477963271"/>
      <w:r>
        <w:t>Milestone 3:</w:t>
      </w:r>
      <w:bookmarkEnd w:id="365"/>
    </w:p>
    <w:p w:rsidR="00000317" w:rsidRDefault="00000317" w:rsidP="00000317">
      <w:pPr>
        <w:pStyle w:val="Heading2"/>
      </w:pPr>
      <w:bookmarkStart w:id="366" w:name="_Toc477963272"/>
      <w:r w:rsidRPr="00D331B3">
        <w:t>URL where all work completed so far can be viewed</w:t>
      </w:r>
      <w:bookmarkEnd w:id="366"/>
      <w:r w:rsidRPr="00D331B3">
        <w:t xml:space="preserve"> </w:t>
      </w:r>
    </w:p>
    <w:p w:rsidR="00000317" w:rsidRDefault="00000317" w:rsidP="00000317">
      <w:pPr>
        <w:pStyle w:val="NoSpacing"/>
        <w:numPr>
          <w:ilvl w:val="0"/>
          <w:numId w:val="4"/>
        </w:numPr>
      </w:pPr>
      <w:r>
        <w:t xml:space="preserve">Layout A: </w:t>
      </w:r>
      <w:hyperlink r:id="rId8" w:history="1">
        <w:r w:rsidRPr="00780C8C">
          <w:rPr>
            <w:rStyle w:val="Hyperlink"/>
          </w:rPr>
          <w:t>http://students.bcitdev.com/A00773676/Project/BTest/glossaryB.html</w:t>
        </w:r>
      </w:hyperlink>
      <w:r>
        <w:t xml:space="preserve"> </w:t>
      </w:r>
    </w:p>
    <w:p w:rsidR="00000317" w:rsidRDefault="00000317" w:rsidP="00000317">
      <w:pPr>
        <w:pStyle w:val="NoSpacing"/>
        <w:numPr>
          <w:ilvl w:val="0"/>
          <w:numId w:val="4"/>
        </w:numPr>
      </w:pPr>
      <w:r>
        <w:t xml:space="preserve">Layout B: </w:t>
      </w:r>
      <w:hyperlink r:id="rId9" w:history="1">
        <w:r w:rsidRPr="00780C8C">
          <w:rPr>
            <w:rStyle w:val="Hyperlink"/>
          </w:rPr>
          <w:t>http://students.bcitdev.com/A00773676/Project/Master_Simon/Home.html</w:t>
        </w:r>
      </w:hyperlink>
    </w:p>
    <w:p w:rsidR="00000317" w:rsidRDefault="00000317" w:rsidP="00000317">
      <w:pPr>
        <w:pStyle w:val="NoSpacing"/>
      </w:pPr>
    </w:p>
    <w:p w:rsidR="00000317" w:rsidRDefault="00000317" w:rsidP="00000317">
      <w:pPr>
        <w:pStyle w:val="Heading2"/>
      </w:pPr>
      <w:bookmarkStart w:id="367" w:name="_Toc477963273"/>
      <w:r w:rsidRPr="00D331B3">
        <w:t>List of items completed for this milestone</w:t>
      </w:r>
      <w:bookmarkEnd w:id="367"/>
      <w:r w:rsidRPr="00D331B3">
        <w:t xml:space="preserve"> </w:t>
      </w:r>
    </w:p>
    <w:p w:rsidR="00000317" w:rsidRDefault="00000317" w:rsidP="00000317">
      <w:pPr>
        <w:pStyle w:val="NoSpacing"/>
        <w:numPr>
          <w:ilvl w:val="0"/>
          <w:numId w:val="4"/>
        </w:numPr>
      </w:pPr>
      <w:r>
        <w:t>All required skeleton sites (Home, Login, Registration, Building routing page, Specific building info, Glossary – base.css along with header/footer should be uniform throughout all, with difference only in the content, which then a page-specific .css would be loaded after base.css)</w:t>
      </w:r>
    </w:p>
    <w:p w:rsidR="00000317" w:rsidRPr="00D331B3" w:rsidRDefault="00000317" w:rsidP="00000317">
      <w:pPr>
        <w:pStyle w:val="NoSpacing"/>
        <w:numPr>
          <w:ilvl w:val="0"/>
          <w:numId w:val="4"/>
        </w:numPr>
      </w:pPr>
      <w:r>
        <w:lastRenderedPageBreak/>
        <w:t>Site map is added to the footer instead of having another page (ease of access)</w:t>
      </w:r>
    </w:p>
    <w:p w:rsidR="00000317" w:rsidRDefault="00000317" w:rsidP="00000317">
      <w:pPr>
        <w:pStyle w:val="NoSpacing"/>
      </w:pPr>
    </w:p>
    <w:p w:rsidR="00000317" w:rsidRDefault="00000317" w:rsidP="00000317">
      <w:pPr>
        <w:pStyle w:val="Heading2"/>
      </w:pPr>
      <w:bookmarkStart w:id="368" w:name="_Toc477963274"/>
      <w:r w:rsidRPr="00D331B3">
        <w:t>Any additional work on top of what is required for this milestone, if any</w:t>
      </w:r>
      <w:bookmarkEnd w:id="368"/>
      <w:r w:rsidRPr="00D331B3">
        <w:t xml:space="preserve"> </w:t>
      </w:r>
    </w:p>
    <w:p w:rsidR="00000317" w:rsidRDefault="00000317" w:rsidP="00000317">
      <w:pPr>
        <w:pStyle w:val="NoSpacing"/>
        <w:numPr>
          <w:ilvl w:val="0"/>
          <w:numId w:val="4"/>
        </w:numPr>
      </w:pPr>
      <w:r>
        <w:t>Mopping up of additional layouts, as some uncompleted layouts were voted higher</w:t>
      </w:r>
    </w:p>
    <w:p w:rsidR="00000317" w:rsidRDefault="00000317" w:rsidP="00000317">
      <w:pPr>
        <w:pStyle w:val="NoSpacing"/>
        <w:numPr>
          <w:ilvl w:val="0"/>
          <w:numId w:val="4"/>
        </w:numPr>
        <w:rPr>
          <w:ins w:id="369" w:author="Jacky" w:date="2017-02-17T04:13:00Z"/>
        </w:rPr>
      </w:pPr>
      <w:r>
        <w:t xml:space="preserve">Names for classes and ids for divs </w:t>
      </w:r>
      <w:r w:rsidRPr="00E51EDC">
        <w:rPr>
          <w:u w:val="single"/>
        </w:rPr>
        <w:t>NEEDS</w:t>
      </w:r>
      <w:r>
        <w:t xml:space="preserve"> to be named according to their general position in the web page instead of style</w:t>
      </w:r>
    </w:p>
    <w:p w:rsidR="00B176D8" w:rsidRDefault="00B176D8" w:rsidP="00000317">
      <w:pPr>
        <w:pStyle w:val="NoSpacing"/>
        <w:numPr>
          <w:ilvl w:val="0"/>
          <w:numId w:val="4"/>
        </w:numPr>
      </w:pPr>
      <w:ins w:id="370" w:author="Jacky" w:date="2017-02-17T04:13:00Z">
        <w:r>
          <w:t>Debugging height issues in base.css</w:t>
        </w:r>
      </w:ins>
    </w:p>
    <w:p w:rsidR="00000317" w:rsidRDefault="00000317" w:rsidP="00000317">
      <w:pPr>
        <w:pStyle w:val="NoSpacing"/>
      </w:pPr>
    </w:p>
    <w:p w:rsidR="00000317" w:rsidRDefault="00000317" w:rsidP="00000317">
      <w:pPr>
        <w:pStyle w:val="Heading2"/>
      </w:pPr>
      <w:bookmarkStart w:id="371" w:name="_Toc477963275"/>
      <w:r w:rsidRPr="00D331B3">
        <w:t>Key issues, including those outstanding, which was e</w:t>
      </w:r>
      <w:r>
        <w:t>ncountered in building the site</w:t>
      </w:r>
      <w:bookmarkEnd w:id="371"/>
    </w:p>
    <w:p w:rsidR="00000317" w:rsidRDefault="00000317" w:rsidP="00000317">
      <w:pPr>
        <w:pStyle w:val="NoSpacing"/>
        <w:numPr>
          <w:ilvl w:val="0"/>
          <w:numId w:val="4"/>
        </w:numPr>
      </w:pPr>
      <w:r>
        <w:t>Master.css and Master.html should be styled, organized, and understood by everyone.</w:t>
      </w:r>
    </w:p>
    <w:p w:rsidR="00000317" w:rsidRDefault="00000317" w:rsidP="00000317">
      <w:pPr>
        <w:pStyle w:val="NoSpacing"/>
        <w:numPr>
          <w:ilvl w:val="0"/>
          <w:numId w:val="4"/>
        </w:numPr>
      </w:pPr>
      <w:r>
        <w:t xml:space="preserve">Master.css should have SPECIFIC elements/id/classes that should </w:t>
      </w:r>
      <w:r w:rsidRPr="00BF4736">
        <w:rPr>
          <w:u w:val="single"/>
        </w:rPr>
        <w:t>not</w:t>
      </w:r>
      <w:r>
        <w:t xml:space="preserve"> be overwritten by page specific .css</w:t>
      </w:r>
    </w:p>
    <w:p w:rsidR="00000317" w:rsidRDefault="00000317" w:rsidP="00000317">
      <w:pPr>
        <w:pStyle w:val="NoSpacing"/>
        <w:numPr>
          <w:ilvl w:val="0"/>
          <w:numId w:val="4"/>
        </w:numPr>
      </w:pPr>
      <w:r>
        <w:t>Wrapper divs are important, especially the ones that wrap specific divs that should be styled together (e.g. 1 line of css instead of 2)</w:t>
      </w:r>
    </w:p>
    <w:p w:rsidR="00000317" w:rsidRDefault="00000317" w:rsidP="00000317">
      <w:pPr>
        <w:pStyle w:val="NoSpacing"/>
        <w:numPr>
          <w:ilvl w:val="0"/>
          <w:numId w:val="4"/>
        </w:numPr>
      </w:pPr>
      <w:r>
        <w:t>More A/B testing needed, as unexpected errors interfered in deciding on layouts, and on layouts that “functioned”</w:t>
      </w:r>
    </w:p>
    <w:p w:rsidR="00000317" w:rsidRPr="00D331B3" w:rsidRDefault="00000317" w:rsidP="00000317">
      <w:pPr>
        <w:pStyle w:val="NoSpacing"/>
        <w:numPr>
          <w:ilvl w:val="0"/>
          <w:numId w:val="4"/>
        </w:numPr>
      </w:pPr>
      <w:r>
        <w:t>Responsiveness of the web page should be fully tested in all sizes</w:t>
      </w:r>
    </w:p>
    <w:p w:rsidR="00000317" w:rsidRDefault="00000317" w:rsidP="00000317">
      <w:pPr>
        <w:pStyle w:val="NoSpacing"/>
      </w:pPr>
    </w:p>
    <w:p w:rsidR="00000317" w:rsidRDefault="00000317" w:rsidP="00000317">
      <w:pPr>
        <w:pStyle w:val="Heading2"/>
      </w:pPr>
      <w:bookmarkStart w:id="372" w:name="_Toc477963276"/>
      <w:r w:rsidRPr="00D331B3">
        <w:t>Any deviations from the proposal (Milestone 1) and design (Milestone 2) and why</w:t>
      </w:r>
      <w:bookmarkEnd w:id="372"/>
      <w:r w:rsidRPr="00D331B3">
        <w:t xml:space="preserve"> </w:t>
      </w:r>
    </w:p>
    <w:p w:rsidR="00000317" w:rsidRDefault="00000317" w:rsidP="00000317">
      <w:pPr>
        <w:pStyle w:val="NoSpacing"/>
        <w:numPr>
          <w:ilvl w:val="0"/>
          <w:numId w:val="4"/>
        </w:numPr>
      </w:pPr>
      <w:r>
        <w:t>Basic layouts of the skeleton pages were changed from Milestone 2 to make the page more accessible and less cluttered (minimalistic view is best to not make clutter)</w:t>
      </w:r>
    </w:p>
    <w:p w:rsidR="00000317" w:rsidRPr="00D331B3" w:rsidDel="00B53D2B" w:rsidRDefault="00000317" w:rsidP="00000317">
      <w:pPr>
        <w:pStyle w:val="NoSpacing"/>
        <w:numPr>
          <w:ilvl w:val="0"/>
          <w:numId w:val="4"/>
        </w:numPr>
        <w:rPr>
          <w:del w:id="373" w:author="Jacky" w:date="2017-02-17T03:00:00Z"/>
        </w:rPr>
      </w:pPr>
      <w:r>
        <w:t>Nav bar was moved to be horizontal instead for layout A, for Layout B the Nav bar was made invisible until moused-over. This was done to maximize the view for the actual content (horizontal nav bar and invisible) and to setup the site for perhaps mobile viewing (horizontal nav). Also, it looks nicer.</w:t>
      </w:r>
    </w:p>
    <w:p w:rsidR="00000317" w:rsidDel="00B53D2B" w:rsidRDefault="00000317">
      <w:pPr>
        <w:pStyle w:val="NoSpacing"/>
        <w:numPr>
          <w:ilvl w:val="0"/>
          <w:numId w:val="4"/>
        </w:numPr>
        <w:rPr>
          <w:del w:id="374" w:author="Jacky" w:date="2017-02-17T03:00:00Z"/>
        </w:rPr>
        <w:pPrChange w:id="375" w:author="Jacky" w:date="2017-02-17T03:00:00Z">
          <w:pPr>
            <w:pStyle w:val="NoSpacing"/>
          </w:pPr>
        </w:pPrChange>
      </w:pPr>
    </w:p>
    <w:tbl>
      <w:tblPr>
        <w:tblStyle w:val="TableGrid"/>
        <w:tblpPr w:leftFromText="180" w:rightFromText="180" w:vertAnchor="text" w:horzAnchor="margin" w:tblpY="-29"/>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50"/>
        <w:gridCol w:w="5028"/>
      </w:tblGrid>
      <w:tr w:rsidR="00B53D2B" w:rsidTr="00B53D2B">
        <w:tc>
          <w:tcPr>
            <w:tcW w:w="4950" w:type="dxa"/>
          </w:tcPr>
          <w:p w:rsidR="00B53D2B" w:rsidRDefault="00B53D2B" w:rsidP="00B53D2B">
            <w:pPr>
              <w:pStyle w:val="NoSpacing"/>
              <w:keepNext/>
            </w:pPr>
            <w:r>
              <w:rPr>
                <w:noProof/>
                <w:lang w:eastAsia="ja-JP"/>
              </w:rPr>
              <w:lastRenderedPageBreak/>
              <w:drawing>
                <wp:inline distT="0" distB="0" distL="0" distR="0" wp14:anchorId="060EFF65" wp14:editId="08687D24">
                  <wp:extent cx="2482711" cy="2781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97444" cy="2797805"/>
                          </a:xfrm>
                          <a:prstGeom prst="rect">
                            <a:avLst/>
                          </a:prstGeom>
                        </pic:spPr>
                      </pic:pic>
                    </a:graphicData>
                  </a:graphic>
                </wp:inline>
              </w:drawing>
            </w:r>
          </w:p>
          <w:p w:rsidR="00B53D2B" w:rsidRDefault="00B53D2B" w:rsidP="00B53D2B">
            <w:pPr>
              <w:pStyle w:val="Caption"/>
            </w:pPr>
            <w:r>
              <w:t xml:space="preserve">Figure </w:t>
            </w:r>
            <w:fldSimple w:instr=" SEQ Figure \* ARABIC ">
              <w:ins w:id="376" w:author="A" w:date="2017-03-22T16:21:00Z">
                <w:r w:rsidR="00ED0D00">
                  <w:rPr>
                    <w:noProof/>
                  </w:rPr>
                  <w:t>3</w:t>
                </w:r>
              </w:ins>
              <w:del w:id="377" w:author="A" w:date="2017-03-22T16:19:00Z">
                <w:r w:rsidDel="00ED0D00">
                  <w:rPr>
                    <w:noProof/>
                  </w:rPr>
                  <w:delText>1</w:delText>
                </w:r>
              </w:del>
            </w:fldSimple>
            <w:r>
              <w:t>- Login skeleton to be implemented into the base.html and base.css</w:t>
            </w:r>
          </w:p>
        </w:tc>
        <w:tc>
          <w:tcPr>
            <w:tcW w:w="5028" w:type="dxa"/>
          </w:tcPr>
          <w:p w:rsidR="00B53D2B" w:rsidRDefault="00B53D2B" w:rsidP="00B53D2B">
            <w:pPr>
              <w:pStyle w:val="NoSpacing"/>
              <w:keepNext/>
            </w:pPr>
            <w:r>
              <w:rPr>
                <w:noProof/>
                <w:lang w:eastAsia="ja-JP"/>
              </w:rPr>
              <w:drawing>
                <wp:inline distT="0" distB="0" distL="0" distR="0" wp14:anchorId="2B959171" wp14:editId="23F95AD8">
                  <wp:extent cx="3526155" cy="27907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5559" cy="2798186"/>
                          </a:xfrm>
                          <a:prstGeom prst="rect">
                            <a:avLst/>
                          </a:prstGeom>
                        </pic:spPr>
                      </pic:pic>
                    </a:graphicData>
                  </a:graphic>
                </wp:inline>
              </w:drawing>
            </w:r>
          </w:p>
          <w:p w:rsidR="00B53D2B" w:rsidRDefault="00B53D2B" w:rsidP="00B53D2B">
            <w:pPr>
              <w:pStyle w:val="Caption"/>
            </w:pPr>
            <w:r>
              <w:t xml:space="preserve">Figure </w:t>
            </w:r>
            <w:fldSimple w:instr=" SEQ Figure \* ARABIC ">
              <w:ins w:id="378" w:author="A" w:date="2017-03-22T16:21:00Z">
                <w:r w:rsidR="00ED0D00">
                  <w:rPr>
                    <w:noProof/>
                  </w:rPr>
                  <w:t>4</w:t>
                </w:r>
              </w:ins>
              <w:del w:id="379" w:author="A" w:date="2017-03-22T16:19:00Z">
                <w:r w:rsidDel="00ED0D00">
                  <w:rPr>
                    <w:noProof/>
                  </w:rPr>
                  <w:delText>2</w:delText>
                </w:r>
              </w:del>
            </w:fldSimple>
            <w:r>
              <w:t>- Registration skeleton to be implemented into base.html and base.css</w:t>
            </w:r>
          </w:p>
        </w:tc>
      </w:tr>
      <w:tr w:rsidR="00B53D2B" w:rsidTr="00B53D2B">
        <w:tc>
          <w:tcPr>
            <w:tcW w:w="4950" w:type="dxa"/>
          </w:tcPr>
          <w:p w:rsidR="00B53D2B" w:rsidRDefault="00B53D2B" w:rsidP="00B53D2B">
            <w:pPr>
              <w:pStyle w:val="NoSpacing"/>
              <w:keepNext/>
              <w:jc w:val="center"/>
            </w:pPr>
            <w:r>
              <w:object w:dxaOrig="16575" w:dyaOrig="181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6.55pt;height:262.75pt" o:ole="">
                  <v:imagedata r:id="rId12" o:title=""/>
                </v:shape>
                <o:OLEObject Type="Embed" ProgID="PBrush" ShapeID="_x0000_i1025" DrawAspect="Content" ObjectID="_1551711190" r:id="rId13"/>
              </w:object>
            </w:r>
          </w:p>
          <w:p w:rsidR="00B53D2B" w:rsidRDefault="00B53D2B" w:rsidP="00B53D2B">
            <w:pPr>
              <w:pStyle w:val="Caption"/>
              <w:jc w:val="center"/>
              <w:rPr>
                <w:noProof/>
              </w:rPr>
            </w:pPr>
            <w:r>
              <w:t xml:space="preserve">Figure </w:t>
            </w:r>
            <w:fldSimple w:instr=" SEQ Figure \* ARABIC ">
              <w:ins w:id="380" w:author="A" w:date="2017-03-22T16:21:00Z">
                <w:r w:rsidR="00ED0D00">
                  <w:rPr>
                    <w:noProof/>
                  </w:rPr>
                  <w:t>5</w:t>
                </w:r>
              </w:ins>
              <w:del w:id="381" w:author="A" w:date="2017-03-22T16:19:00Z">
                <w:r w:rsidDel="00ED0D00">
                  <w:rPr>
                    <w:noProof/>
                  </w:rPr>
                  <w:delText>3</w:delText>
                </w:r>
              </w:del>
            </w:fldSimple>
            <w:r>
              <w:t>- Layout A</w:t>
            </w:r>
          </w:p>
        </w:tc>
        <w:tc>
          <w:tcPr>
            <w:tcW w:w="5028" w:type="dxa"/>
          </w:tcPr>
          <w:p w:rsidR="00B53D2B" w:rsidRDefault="00B53D2B" w:rsidP="00B53D2B">
            <w:pPr>
              <w:pStyle w:val="NoSpacing"/>
              <w:keepNext/>
              <w:jc w:val="center"/>
            </w:pPr>
            <w:r>
              <w:object w:dxaOrig="4042" w:dyaOrig="4320">
                <v:shape id="_x0000_i1026" type="#_x0000_t75" style="width:245pt;height:262.75pt" o:ole="">
                  <v:imagedata r:id="rId14" o:title=""/>
                </v:shape>
                <o:OLEObject Type="Embed" ProgID="PBrush" ShapeID="_x0000_i1026" DrawAspect="Content" ObjectID="_1551711191" r:id="rId15"/>
              </w:object>
            </w:r>
          </w:p>
          <w:p w:rsidR="00B53D2B" w:rsidRDefault="00B53D2B" w:rsidP="00B53D2B">
            <w:pPr>
              <w:pStyle w:val="Caption"/>
              <w:jc w:val="center"/>
            </w:pPr>
            <w:r>
              <w:t xml:space="preserve">Figure </w:t>
            </w:r>
            <w:fldSimple w:instr=" SEQ Figure \* ARABIC ">
              <w:ins w:id="382" w:author="A" w:date="2017-03-22T16:21:00Z">
                <w:r w:rsidR="00ED0D00">
                  <w:rPr>
                    <w:noProof/>
                  </w:rPr>
                  <w:t>6</w:t>
                </w:r>
              </w:ins>
              <w:del w:id="383" w:author="A" w:date="2017-03-22T16:19:00Z">
                <w:r w:rsidDel="00ED0D00">
                  <w:rPr>
                    <w:noProof/>
                  </w:rPr>
                  <w:delText>4</w:delText>
                </w:r>
              </w:del>
            </w:fldSimple>
            <w:r>
              <w:t>- Layout B</w:t>
            </w:r>
          </w:p>
          <w:p w:rsidR="00B53D2B" w:rsidRDefault="00B53D2B" w:rsidP="00B53D2B">
            <w:pPr>
              <w:pStyle w:val="NoSpacing"/>
              <w:keepNext/>
              <w:rPr>
                <w:noProof/>
              </w:rPr>
            </w:pPr>
          </w:p>
        </w:tc>
      </w:tr>
      <w:tr w:rsidR="000B396A" w:rsidTr="00B53D2B">
        <w:tc>
          <w:tcPr>
            <w:tcW w:w="9978" w:type="dxa"/>
            <w:gridSpan w:val="2"/>
          </w:tcPr>
          <w:tbl>
            <w:tblPr>
              <w:tblStyle w:val="TableGrid"/>
              <w:tblW w:w="0" w:type="auto"/>
              <w:tblLayout w:type="fixed"/>
              <w:tblLook w:val="04A0" w:firstRow="1" w:lastRow="0" w:firstColumn="1" w:lastColumn="0" w:noHBand="0" w:noVBand="1"/>
            </w:tblPr>
            <w:tblGrid>
              <w:gridCol w:w="9978"/>
            </w:tblGrid>
            <w:tr w:rsidR="000B396A" w:rsidRPr="002675F1" w:rsidTr="002675F1">
              <w:trPr>
                <w:ins w:id="384" w:author="Akemi H" w:date="2017-02-17T07:04:00Z"/>
              </w:trPr>
              <w:tc>
                <w:tcPr>
                  <w:tcW w:w="9978" w:type="dxa"/>
                  <w:tcBorders>
                    <w:top w:val="nil"/>
                    <w:left w:val="nil"/>
                    <w:bottom w:val="nil"/>
                    <w:right w:val="nil"/>
                  </w:tcBorders>
                </w:tcPr>
                <w:p w:rsidR="000B396A" w:rsidRPr="002675F1" w:rsidRDefault="000B396A" w:rsidP="000B396A">
                  <w:pPr>
                    <w:pStyle w:val="NoSpacing"/>
                    <w:keepNext/>
                    <w:framePr w:hSpace="180" w:wrap="around" w:vAnchor="text" w:hAnchor="margin" w:y="-29"/>
                    <w:jc w:val="center"/>
                    <w:rPr>
                      <w:ins w:id="385" w:author="Akemi H" w:date="2017-02-17T07:04:00Z"/>
                      <w:b/>
                    </w:rPr>
                  </w:pPr>
                </w:p>
                <w:p w:rsidR="000B396A" w:rsidRPr="000B396A" w:rsidRDefault="000B396A" w:rsidP="000B396A">
                  <w:pPr>
                    <w:pStyle w:val="Caption"/>
                    <w:framePr w:hSpace="180" w:wrap="around" w:vAnchor="text" w:hAnchor="margin" w:y="-29"/>
                    <w:rPr>
                      <w:ins w:id="386" w:author="Akemi H" w:date="2017-02-17T07:04:00Z"/>
                    </w:rPr>
                  </w:pPr>
                </w:p>
                <w:p w:rsidR="000B396A" w:rsidRPr="002675F1" w:rsidRDefault="000B396A" w:rsidP="000B396A">
                  <w:pPr>
                    <w:framePr w:hSpace="180" w:wrap="around" w:vAnchor="text" w:hAnchor="margin" w:y="-29"/>
                    <w:rPr>
                      <w:ins w:id="387" w:author="Akemi H" w:date="2017-02-17T07:04:00Z"/>
                      <w:b/>
                    </w:rPr>
                  </w:pPr>
                </w:p>
              </w:tc>
            </w:tr>
          </w:tbl>
          <w:p w:rsidR="000B396A" w:rsidRPr="000B396A" w:rsidRDefault="000B396A" w:rsidP="000B396A">
            <w:pPr>
              <w:pStyle w:val="Heading2"/>
              <w:outlineLvl w:val="1"/>
              <w:rPr>
                <w:ins w:id="388" w:author="Akemi H" w:date="2017-02-17T07:04:00Z"/>
                <w:rPrChange w:id="389" w:author="Akemi H" w:date="2017-02-17T07:04:00Z">
                  <w:rPr>
                    <w:ins w:id="390" w:author="Akemi H" w:date="2017-02-17T07:04:00Z"/>
                    <w:b/>
                  </w:rPr>
                </w:rPrChange>
              </w:rPr>
            </w:pPr>
            <w:bookmarkStart w:id="391" w:name="_Toc477963277"/>
            <w:ins w:id="392" w:author="Akemi H" w:date="2017-02-17T07:04:00Z">
              <w:r w:rsidRPr="000B396A">
                <w:rPr>
                  <w:rPrChange w:id="393" w:author="Akemi H" w:date="2017-02-17T07:04:00Z">
                    <w:rPr>
                      <w:b/>
                    </w:rPr>
                  </w:rPrChange>
                </w:rPr>
                <w:t>A/B Testing Progress</w:t>
              </w:r>
              <w:bookmarkEnd w:id="391"/>
            </w:ins>
          </w:p>
          <w:p w:rsidR="000B396A" w:rsidRPr="000B396A" w:rsidRDefault="000B396A" w:rsidP="000B396A">
            <w:pPr>
              <w:pStyle w:val="ListParagraph"/>
              <w:numPr>
                <w:ilvl w:val="0"/>
                <w:numId w:val="4"/>
              </w:numPr>
              <w:rPr>
                <w:ins w:id="394" w:author="Akemi H" w:date="2017-02-17T07:04:00Z"/>
                <w:rPrChange w:id="395" w:author="Akemi H" w:date="2017-02-17T07:04:00Z">
                  <w:rPr>
                    <w:ins w:id="396" w:author="Akemi H" w:date="2017-02-17T07:04:00Z"/>
                    <w:b/>
                  </w:rPr>
                </w:rPrChange>
              </w:rPr>
            </w:pPr>
            <w:ins w:id="397" w:author="Akemi H" w:date="2017-02-17T07:04:00Z">
              <w:r w:rsidRPr="000B396A">
                <w:rPr>
                  <w:rPrChange w:id="398" w:author="Akemi H" w:date="2017-02-17T07:04:00Z">
                    <w:rPr>
                      <w:b/>
                    </w:rPr>
                  </w:rPrChange>
                </w:rPr>
                <w:t xml:space="preserve">We started with designing the navigation bar, while getting feedback from our classmates during class. </w:t>
              </w:r>
            </w:ins>
          </w:p>
          <w:p w:rsidR="000B396A" w:rsidRPr="000B396A" w:rsidRDefault="000B396A" w:rsidP="000B396A">
            <w:pPr>
              <w:pStyle w:val="ListParagraph"/>
              <w:numPr>
                <w:ilvl w:val="0"/>
                <w:numId w:val="4"/>
              </w:numPr>
              <w:rPr>
                <w:ins w:id="399" w:author="Akemi H" w:date="2017-02-17T07:04:00Z"/>
                <w:rPrChange w:id="400" w:author="Akemi H" w:date="2017-02-17T07:04:00Z">
                  <w:rPr>
                    <w:ins w:id="401" w:author="Akemi H" w:date="2017-02-17T07:04:00Z"/>
                    <w:b/>
                  </w:rPr>
                </w:rPrChange>
              </w:rPr>
            </w:pPr>
            <w:ins w:id="402" w:author="Akemi H" w:date="2017-02-17T07:04:00Z">
              <w:r w:rsidRPr="000B396A">
                <w:rPr>
                  <w:rPrChange w:id="403" w:author="Akemi H" w:date="2017-02-17T07:04:00Z">
                    <w:rPr>
                      <w:b/>
                    </w:rPr>
                  </w:rPrChange>
                </w:rPr>
                <w:t>Early on it was decided that a vertical bar was less intuitive, especially with the kind of drop down features we had in mind. (There were a lot more buildings than we thought.)</w:t>
              </w:r>
            </w:ins>
          </w:p>
          <w:p w:rsidR="000B396A" w:rsidRPr="000B396A" w:rsidRDefault="000B396A" w:rsidP="000B396A">
            <w:pPr>
              <w:pStyle w:val="ListParagraph"/>
              <w:numPr>
                <w:ilvl w:val="0"/>
                <w:numId w:val="4"/>
              </w:numPr>
              <w:rPr>
                <w:ins w:id="404" w:author="Akemi H" w:date="2017-02-17T07:04:00Z"/>
                <w:rPrChange w:id="405" w:author="Akemi H" w:date="2017-02-17T07:04:00Z">
                  <w:rPr>
                    <w:ins w:id="406" w:author="Akemi H" w:date="2017-02-17T07:04:00Z"/>
                    <w:b/>
                  </w:rPr>
                </w:rPrChange>
              </w:rPr>
            </w:pPr>
            <w:ins w:id="407" w:author="Akemi H" w:date="2017-02-17T07:04:00Z">
              <w:r w:rsidRPr="000B396A">
                <w:rPr>
                  <w:rPrChange w:id="408" w:author="Akemi H" w:date="2017-02-17T07:04:00Z">
                    <w:rPr>
                      <w:b/>
                    </w:rPr>
                  </w:rPrChange>
                </w:rPr>
                <w:t>We started working on a horizontal nav bar instead, resulting in a prototype that worked.</w:t>
              </w:r>
            </w:ins>
          </w:p>
          <w:p w:rsidR="000B396A" w:rsidRPr="000B396A" w:rsidRDefault="000B396A" w:rsidP="000B396A">
            <w:pPr>
              <w:pStyle w:val="ListParagraph"/>
              <w:numPr>
                <w:ilvl w:val="0"/>
                <w:numId w:val="4"/>
              </w:numPr>
              <w:rPr>
                <w:ins w:id="409" w:author="Akemi H" w:date="2017-02-17T07:04:00Z"/>
                <w:rPrChange w:id="410" w:author="Akemi H" w:date="2017-02-17T07:04:00Z">
                  <w:rPr>
                    <w:ins w:id="411" w:author="Akemi H" w:date="2017-02-17T07:04:00Z"/>
                    <w:b/>
                  </w:rPr>
                </w:rPrChange>
              </w:rPr>
            </w:pPr>
            <w:ins w:id="412" w:author="Akemi H" w:date="2017-02-17T07:04:00Z">
              <w:r w:rsidRPr="000B396A">
                <w:rPr>
                  <w:rPrChange w:id="413" w:author="Akemi H" w:date="2017-02-17T07:04:00Z">
                    <w:rPr>
                      <w:b/>
                    </w:rPr>
                  </w:rPrChange>
                </w:rPr>
                <w:t>After some thought, it was decided that we should make an A version with the vertical bar and B version with a horizontal bar.</w:t>
              </w:r>
            </w:ins>
          </w:p>
          <w:p w:rsidR="000B396A" w:rsidRPr="000B396A" w:rsidRDefault="000B396A" w:rsidP="000B396A">
            <w:pPr>
              <w:pStyle w:val="ListParagraph"/>
              <w:numPr>
                <w:ilvl w:val="0"/>
                <w:numId w:val="4"/>
              </w:numPr>
              <w:rPr>
                <w:ins w:id="414" w:author="Akemi H" w:date="2017-02-17T07:04:00Z"/>
                <w:rPrChange w:id="415" w:author="Akemi H" w:date="2017-02-17T07:04:00Z">
                  <w:rPr>
                    <w:ins w:id="416" w:author="Akemi H" w:date="2017-02-17T07:04:00Z"/>
                    <w:b/>
                  </w:rPr>
                </w:rPrChange>
              </w:rPr>
            </w:pPr>
            <w:ins w:id="417" w:author="Akemi H" w:date="2017-02-17T07:04:00Z">
              <w:r w:rsidRPr="000B396A">
                <w:rPr>
                  <w:rPrChange w:id="418" w:author="Akemi H" w:date="2017-02-17T07:04:00Z">
                    <w:rPr>
                      <w:b/>
                    </w:rPr>
                  </w:rPrChange>
                </w:rPr>
                <w:lastRenderedPageBreak/>
                <w:t>During this process we continued to get our classmates’ feedback during breaks and labs.</w:t>
              </w:r>
            </w:ins>
          </w:p>
          <w:p w:rsidR="000B396A" w:rsidRPr="000B396A" w:rsidRDefault="000B396A" w:rsidP="000B396A">
            <w:pPr>
              <w:pStyle w:val="ListParagraph"/>
              <w:numPr>
                <w:ilvl w:val="0"/>
                <w:numId w:val="4"/>
              </w:numPr>
              <w:rPr>
                <w:ins w:id="419" w:author="Akemi H" w:date="2017-02-17T07:04:00Z"/>
                <w:rPrChange w:id="420" w:author="Akemi H" w:date="2017-02-17T07:04:00Z">
                  <w:rPr>
                    <w:ins w:id="421" w:author="Akemi H" w:date="2017-02-17T07:04:00Z"/>
                    <w:b/>
                  </w:rPr>
                </w:rPrChange>
              </w:rPr>
            </w:pPr>
            <w:ins w:id="422" w:author="Akemi H" w:date="2017-02-17T07:04:00Z">
              <w:r w:rsidRPr="000B396A">
                <w:rPr>
                  <w:rPrChange w:id="423" w:author="Akemi H" w:date="2017-02-17T07:04:00Z">
                    <w:rPr>
                      <w:b/>
                    </w:rPr>
                  </w:rPrChange>
                </w:rPr>
                <w:t xml:space="preserve">After designs were finalized, we uploaded them and sent it for the final voting, which was distributed on social media sites and friends of the group members. </w:t>
              </w:r>
            </w:ins>
          </w:p>
          <w:p w:rsidR="000B396A" w:rsidRPr="000B396A" w:rsidRDefault="000B396A" w:rsidP="000B396A">
            <w:pPr>
              <w:pStyle w:val="ListParagraph"/>
              <w:numPr>
                <w:ilvl w:val="0"/>
                <w:numId w:val="4"/>
              </w:numPr>
              <w:rPr>
                <w:ins w:id="424" w:author="Akemi H" w:date="2017-02-17T07:04:00Z"/>
                <w:rPrChange w:id="425" w:author="Akemi H" w:date="2017-02-17T07:04:00Z">
                  <w:rPr>
                    <w:ins w:id="426" w:author="Akemi H" w:date="2017-02-17T07:04:00Z"/>
                    <w:b/>
                  </w:rPr>
                </w:rPrChange>
              </w:rPr>
            </w:pPr>
            <w:ins w:id="427" w:author="Akemi H" w:date="2017-02-17T07:04:00Z">
              <w:r w:rsidRPr="000B396A">
                <w:rPr>
                  <w:rPrChange w:id="428" w:author="Akemi H" w:date="2017-02-17T07:04:00Z">
                    <w:rPr>
                      <w:b/>
                    </w:rPr>
                  </w:rPrChange>
                </w:rPr>
                <w:t xml:space="preserve">We ran into challenges where we had designed the contents at the same time as the general layout, making amalgamation quite difficult as everybody has unique coding styles. </w:t>
              </w:r>
            </w:ins>
          </w:p>
          <w:p w:rsidR="000B396A" w:rsidRPr="002675F1" w:rsidRDefault="000B396A" w:rsidP="000B396A">
            <w:pPr>
              <w:pStyle w:val="ListParagraph"/>
              <w:rPr>
                <w:ins w:id="429" w:author="Akemi H" w:date="2017-02-17T07:04:00Z"/>
                <w:b/>
              </w:rPr>
            </w:pPr>
            <w:ins w:id="430" w:author="Akemi H" w:date="2017-02-17T07:04:00Z">
              <w:r w:rsidRPr="002675F1">
                <w:rPr>
                  <w:b/>
                  <w:noProof/>
                  <w:lang w:eastAsia="ja-JP"/>
                </w:rPr>
                <mc:AlternateContent>
                  <mc:Choice Requires="wpg">
                    <w:drawing>
                      <wp:anchor distT="0" distB="0" distL="114300" distR="114300" simplePos="0" relativeHeight="251704320" behindDoc="0" locked="0" layoutInCell="1" allowOverlap="1" wp14:anchorId="525976FA" wp14:editId="4D362FC8">
                        <wp:simplePos x="0" y="0"/>
                        <wp:positionH relativeFrom="column">
                          <wp:posOffset>3217545</wp:posOffset>
                        </wp:positionH>
                        <wp:positionV relativeFrom="paragraph">
                          <wp:posOffset>196215</wp:posOffset>
                        </wp:positionV>
                        <wp:extent cx="3419475" cy="2771775"/>
                        <wp:effectExtent l="0" t="0" r="9525" b="9525"/>
                        <wp:wrapSquare wrapText="bothSides"/>
                        <wp:docPr id="3" name="Group 3"/>
                        <wp:cNvGraphicFramePr/>
                        <a:graphic xmlns:a="http://schemas.openxmlformats.org/drawingml/2006/main">
                          <a:graphicData uri="http://schemas.microsoft.com/office/word/2010/wordprocessingGroup">
                            <wpg:wgp>
                              <wpg:cNvGrpSpPr/>
                              <wpg:grpSpPr>
                                <a:xfrm>
                                  <a:off x="0" y="0"/>
                                  <a:ext cx="3419475" cy="2771775"/>
                                  <a:chOff x="0" y="0"/>
                                  <a:chExt cx="3419475" cy="2762250"/>
                                </a:xfrm>
                              </wpg:grpSpPr>
                              <pic:pic xmlns:pic="http://schemas.openxmlformats.org/drawingml/2006/picture">
                                <pic:nvPicPr>
                                  <pic:cNvPr id="23" name="Picture 23"/>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19475" cy="2438400"/>
                                  </a:xfrm>
                                  <a:prstGeom prst="rect">
                                    <a:avLst/>
                                  </a:prstGeom>
                                  <a:noFill/>
                                  <a:ln>
                                    <a:noFill/>
                                  </a:ln>
                                </pic:spPr>
                              </pic:pic>
                              <wps:wsp>
                                <wps:cNvPr id="32" name="Text Box 32"/>
                                <wps:cNvSpPr txBox="1"/>
                                <wps:spPr>
                                  <a:xfrm>
                                    <a:off x="0" y="2495550"/>
                                    <a:ext cx="3419475" cy="266700"/>
                                  </a:xfrm>
                                  <a:prstGeom prst="rect">
                                    <a:avLst/>
                                  </a:prstGeom>
                                  <a:solidFill>
                                    <a:prstClr val="white"/>
                                  </a:solidFill>
                                  <a:ln>
                                    <a:noFill/>
                                  </a:ln>
                                </wps:spPr>
                                <wps:txbx>
                                  <w:txbxContent>
                                    <w:p w:rsidR="000B396A" w:rsidRDefault="000B396A" w:rsidP="000B396A">
                                      <w:pPr>
                                        <w:pStyle w:val="Caption"/>
                                        <w:jc w:val="center"/>
                                        <w:rPr>
                                          <w:noProof/>
                                        </w:rPr>
                                      </w:pPr>
                                      <w:r>
                                        <w:t xml:space="preserve">Figure </w:t>
                                      </w:r>
                                      <w:fldSimple w:instr=" SEQ Figure \* ARABIC ">
                                        <w:ins w:id="431" w:author="A" w:date="2017-03-22T16:21:00Z">
                                          <w:r w:rsidR="00ED0D00">
                                            <w:rPr>
                                              <w:noProof/>
                                            </w:rPr>
                                            <w:t>7</w:t>
                                          </w:r>
                                        </w:ins>
                                        <w:del w:id="432" w:author="A" w:date="2017-03-22T16:19:00Z">
                                          <w:r w:rsidDel="00ED0D00">
                                            <w:rPr>
                                              <w:noProof/>
                                            </w:rPr>
                                            <w:delText>5</w:delText>
                                          </w:r>
                                        </w:del>
                                      </w:fldSimple>
                                      <w:r>
                                        <w:t>- Our second attempt 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5976FA" id="Group 3" o:spid="_x0000_s1027" style="position:absolute;left:0;text-align:left;margin-left:253.35pt;margin-top:15.45pt;width:269.25pt;height:218.25pt;z-index:251704320;mso-height-relative:margin" coordsize="34194,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">
                        <v:shape id="Picture 23" o:spid="_x0000_s1028" type="#_x0000_t75" style="position:absolute;width:3419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">
                          <v:imagedata r:id="rId17" o:title=""/>
                          <v:path arrowok="t"/>
                        </v:shape>
                        <v:shapetype id="_x0000_t202" coordsize="21600,21600" o:spt="202" path="m,l,21600r21600,l21600,xe">
                          <v:stroke joinstyle="miter"/>
                          <v:path gradientshapeok="t" o:connecttype="rect"/>
                        </v:shapetype>
                        <v:shape id="Text Box 32" o:spid="_x0000_s1029" type="#_x0000_t202" style="position:absolute;top:24955;width:341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rsidR="000B396A" w:rsidRDefault="000B396A" w:rsidP="000B396A">
                                <w:pPr>
                                  <w:pStyle w:val="Caption"/>
                                  <w:jc w:val="center"/>
                                  <w:rPr>
                                    <w:noProof/>
                                  </w:rPr>
                                </w:pPr>
                                <w:r>
                                  <w:t xml:space="preserve">Figure </w:t>
                                </w:r>
                                <w:fldSimple w:instr=" SEQ Figure \* ARABIC ">
                                  <w:ins w:id="433" w:author="A" w:date="2017-03-22T16:21:00Z">
                                    <w:r w:rsidR="00ED0D00">
                                      <w:rPr>
                                        <w:noProof/>
                                      </w:rPr>
                                      <w:t>7</w:t>
                                    </w:r>
                                  </w:ins>
                                  <w:del w:id="434" w:author="A" w:date="2017-03-22T16:19:00Z">
                                    <w:r w:rsidDel="00ED0D00">
                                      <w:rPr>
                                        <w:noProof/>
                                      </w:rPr>
                                      <w:delText>5</w:delText>
                                    </w:r>
                                  </w:del>
                                </w:fldSimple>
                                <w:r>
                                  <w:t>- Our second attempt at design.</w:t>
                                </w:r>
                              </w:p>
                            </w:txbxContent>
                          </v:textbox>
                        </v:shape>
                        <w10:wrap type="square"/>
                      </v:group>
                    </w:pict>
                  </mc:Fallback>
                </mc:AlternateContent>
              </w:r>
            </w:ins>
          </w:p>
          <w:p w:rsidR="000B396A" w:rsidRPr="002675F1" w:rsidRDefault="000B396A" w:rsidP="000B396A">
            <w:pPr>
              <w:pStyle w:val="ListParagraph"/>
              <w:rPr>
                <w:ins w:id="435" w:author="Akemi H" w:date="2017-02-17T07:04:00Z"/>
                <w:b/>
              </w:rPr>
            </w:pPr>
            <w:ins w:id="436" w:author="Akemi H" w:date="2017-02-17T07:04:00Z">
              <w:r w:rsidRPr="002675F1">
                <w:rPr>
                  <w:b/>
                  <w:noProof/>
                  <w:lang w:eastAsia="ja-JP"/>
                </w:rPr>
                <w:drawing>
                  <wp:anchor distT="0" distB="0" distL="114300" distR="114300" simplePos="0" relativeHeight="251705344" behindDoc="0" locked="0" layoutInCell="1" allowOverlap="1" wp14:anchorId="32D3F921" wp14:editId="090928EE">
                    <wp:simplePos x="0" y="0"/>
                    <wp:positionH relativeFrom="margin">
                      <wp:align>center</wp:align>
                    </wp:positionH>
                    <wp:positionV relativeFrom="paragraph">
                      <wp:posOffset>2887213</wp:posOffset>
                    </wp:positionV>
                    <wp:extent cx="3724275" cy="1911141"/>
                    <wp:effectExtent l="0" t="0" r="0" b="0"/>
                    <wp:wrapSquare wrapText="bothSides"/>
                    <wp:docPr id="42" name="Picture 42" descr="https://cdn.discordapp.com/attachments/270996599864426497/28204154594577613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70996599864426497/282041545945776130/unknown.png"/>
                            <pic:cNvPicPr>
                              <a:picLocks noChangeAspect="1" noChangeArrowheads="1"/>
                            </pic:cNvPicPr>
                          </pic:nvPicPr>
                          <pic:blipFill>
                            <a:blip r:embed="rId18" cstate="email">
                              <a:extLst>
                                <a:ext uri="{28A0092B-C50C-407E-A947-70E740481C1C}">
                                  <a14:useLocalDpi xmlns:a14="http://schemas.microsoft.com/office/drawing/2010/main" val="0"/>
                                </a:ext>
                              </a:extLst>
                            </a:blip>
                            <a:srcRect/>
                            <a:stretch>
                              <a:fillRect/>
                            </a:stretch>
                          </pic:blipFill>
                          <pic:spPr bwMode="auto">
                            <a:xfrm>
                              <a:off x="0" y="0"/>
                              <a:ext cx="3724275" cy="1911141"/>
                            </a:xfrm>
                            <a:prstGeom prst="rect">
                              <a:avLst/>
                            </a:prstGeom>
                            <a:noFill/>
                            <a:ln>
                              <a:noFill/>
                            </a:ln>
                          </pic:spPr>
                        </pic:pic>
                      </a:graphicData>
                    </a:graphic>
                  </wp:anchor>
                </w:drawing>
              </w:r>
              <w:r w:rsidRPr="002675F1">
                <w:rPr>
                  <w:b/>
                  <w:noProof/>
                  <w:lang w:eastAsia="ja-JP"/>
                </w:rPr>
                <mc:AlternateContent>
                  <mc:Choice Requires="wpg">
                    <w:drawing>
                      <wp:anchor distT="0" distB="0" distL="114300" distR="114300" simplePos="0" relativeHeight="251703296" behindDoc="0" locked="0" layoutInCell="1" allowOverlap="1" wp14:anchorId="3F73DFF1" wp14:editId="5B630434">
                        <wp:simplePos x="0" y="0"/>
                        <wp:positionH relativeFrom="margin">
                          <wp:align>left</wp:align>
                        </wp:positionH>
                        <wp:positionV relativeFrom="paragraph">
                          <wp:posOffset>13970</wp:posOffset>
                        </wp:positionV>
                        <wp:extent cx="3048000" cy="276225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3048000" cy="2762250"/>
                                  <a:chOff x="0" y="0"/>
                                  <a:chExt cx="4012565" cy="3200400"/>
                                </a:xfrm>
                              </wpg:grpSpPr>
                              <pic:pic xmlns:pic="http://schemas.openxmlformats.org/drawingml/2006/picture">
                                <pic:nvPicPr>
                                  <pic:cNvPr id="34" name="Picture 3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12565" cy="2876550"/>
                                  </a:xfrm>
                                  <a:prstGeom prst="rect">
                                    <a:avLst/>
                                  </a:prstGeom>
                                  <a:noFill/>
                                  <a:ln>
                                    <a:noFill/>
                                  </a:ln>
                                </pic:spPr>
                              </pic:pic>
                              <wps:wsp>
                                <wps:cNvPr id="38" name="Text Box 38"/>
                                <wps:cNvSpPr txBox="1"/>
                                <wps:spPr>
                                  <a:xfrm>
                                    <a:off x="0" y="2933700"/>
                                    <a:ext cx="4012565" cy="266700"/>
                                  </a:xfrm>
                                  <a:prstGeom prst="rect">
                                    <a:avLst/>
                                  </a:prstGeom>
                                  <a:solidFill>
                                    <a:prstClr val="white"/>
                                  </a:solidFill>
                                  <a:ln>
                                    <a:noFill/>
                                  </a:ln>
                                </wps:spPr>
                                <wps:txbx>
                                  <w:txbxContent>
                                    <w:p w:rsidR="000B396A" w:rsidRDefault="000B396A" w:rsidP="000B396A">
                                      <w:pPr>
                                        <w:pStyle w:val="Caption"/>
                                        <w:jc w:val="center"/>
                                        <w:rPr>
                                          <w:noProof/>
                                        </w:rPr>
                                      </w:pPr>
                                      <w:r>
                                        <w:t xml:space="preserve">Figure </w:t>
                                      </w:r>
                                      <w:fldSimple w:instr=" SEQ Figure \* ARABIC ">
                                        <w:ins w:id="437" w:author="A" w:date="2017-03-22T16:21:00Z">
                                          <w:r w:rsidR="00ED0D00">
                                            <w:rPr>
                                              <w:noProof/>
                                            </w:rPr>
                                            <w:t>8</w:t>
                                          </w:r>
                                        </w:ins>
                                        <w:del w:id="438" w:author="A" w:date="2017-03-22T16:19:00Z">
                                          <w:r w:rsidDel="00ED0D00">
                                            <w:rPr>
                                              <w:noProof/>
                                            </w:rPr>
                                            <w:delText>6</w:delText>
                                          </w:r>
                                        </w:del>
                                      </w:fldSimple>
                                      <w:r>
                                        <w:t>- Our very first attempt at website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73DFF1" id="Group 33" o:spid="_x0000_s1030" style="position:absolute;left:0;text-align:left;margin-left:0;margin-top:1.1pt;width:240pt;height:217.5pt;z-index:251703296;mso-position-horizontal:left;mso-position-horizontal-relative:margin;mso-width-relative:margin;mso-height-relative:margin" coordsize="4012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">
                        <v:shape id="Picture 34" o:spid="_x0000_s1031" type="#_x0000_t75" style="position:absolute;width:40125;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">
                          <v:imagedata r:id="rId20" o:title=""/>
                          <v:path arrowok="t"/>
                        </v:shape>
                        <v:shape id="Text Box 38" o:spid="_x0000_s1032" type="#_x0000_t202" style="position:absolute;top:29337;width:401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0B396A" w:rsidRDefault="000B396A" w:rsidP="000B396A">
                                <w:pPr>
                                  <w:pStyle w:val="Caption"/>
                                  <w:jc w:val="center"/>
                                  <w:rPr>
                                    <w:noProof/>
                                  </w:rPr>
                                </w:pPr>
                                <w:r>
                                  <w:t xml:space="preserve">Figure </w:t>
                                </w:r>
                                <w:fldSimple w:instr=" SEQ Figure \* ARABIC ">
                                  <w:ins w:id="439" w:author="A" w:date="2017-03-22T16:21:00Z">
                                    <w:r w:rsidR="00ED0D00">
                                      <w:rPr>
                                        <w:noProof/>
                                      </w:rPr>
                                      <w:t>8</w:t>
                                    </w:r>
                                  </w:ins>
                                  <w:del w:id="440" w:author="A" w:date="2017-03-22T16:19:00Z">
                                    <w:r w:rsidDel="00ED0D00">
                                      <w:rPr>
                                        <w:noProof/>
                                      </w:rPr>
                                      <w:delText>6</w:delText>
                                    </w:r>
                                  </w:del>
                                </w:fldSimple>
                                <w:r>
                                  <w:t>- Our very first attempt at website design</w:t>
                                </w:r>
                              </w:p>
                            </w:txbxContent>
                          </v:textbox>
                        </v:shape>
                        <w10:wrap type="square" anchorx="margin"/>
                      </v:group>
                    </w:pict>
                  </mc:Fallback>
                </mc:AlternateContent>
              </w:r>
            </w:ins>
          </w:p>
          <w:p w:rsidR="000B396A" w:rsidRPr="002675F1" w:rsidRDefault="000B396A" w:rsidP="000B396A">
            <w:pPr>
              <w:pStyle w:val="ListParagraph"/>
              <w:rPr>
                <w:ins w:id="441" w:author="Akemi H" w:date="2017-02-17T07:04:00Z"/>
                <w:b/>
              </w:rPr>
            </w:pPr>
          </w:p>
          <w:p w:rsidR="000B396A" w:rsidRPr="002675F1" w:rsidRDefault="000B396A" w:rsidP="000B396A">
            <w:pPr>
              <w:pStyle w:val="ListParagraph"/>
              <w:rPr>
                <w:ins w:id="442" w:author="Akemi H" w:date="2017-02-17T07:04:00Z"/>
                <w:b/>
              </w:rPr>
            </w:pPr>
          </w:p>
          <w:p w:rsidR="000B396A" w:rsidRPr="002675F1" w:rsidRDefault="000B396A" w:rsidP="000B396A">
            <w:pPr>
              <w:pStyle w:val="ListParagraph"/>
              <w:rPr>
                <w:ins w:id="443" w:author="Akemi H" w:date="2017-02-17T07:04:00Z"/>
                <w:b/>
              </w:rPr>
            </w:pPr>
          </w:p>
          <w:p w:rsidR="000B396A" w:rsidRPr="002675F1" w:rsidRDefault="000B396A" w:rsidP="000B396A">
            <w:pPr>
              <w:pStyle w:val="ListParagraph"/>
              <w:rPr>
                <w:ins w:id="444" w:author="Akemi H" w:date="2017-02-17T07:04:00Z"/>
                <w:b/>
              </w:rPr>
            </w:pPr>
          </w:p>
          <w:p w:rsidR="000B396A" w:rsidRPr="002675F1" w:rsidRDefault="000B396A" w:rsidP="000B396A">
            <w:pPr>
              <w:pStyle w:val="ListParagraph"/>
              <w:rPr>
                <w:ins w:id="445" w:author="Akemi H" w:date="2017-02-17T07:04:00Z"/>
                <w:b/>
              </w:rPr>
            </w:pPr>
          </w:p>
          <w:p w:rsidR="000B396A" w:rsidRPr="002675F1" w:rsidRDefault="000B396A" w:rsidP="000B396A">
            <w:pPr>
              <w:pStyle w:val="ListParagraph"/>
              <w:rPr>
                <w:ins w:id="446" w:author="Akemi H" w:date="2017-02-17T07:04:00Z"/>
                <w:b/>
              </w:rPr>
            </w:pPr>
          </w:p>
          <w:p w:rsidR="000B396A" w:rsidRPr="002675F1" w:rsidRDefault="000B396A" w:rsidP="000B396A">
            <w:pPr>
              <w:pStyle w:val="ListParagraph"/>
              <w:rPr>
                <w:ins w:id="447" w:author="Akemi H" w:date="2017-02-17T07:04:00Z"/>
                <w:b/>
              </w:rPr>
            </w:pPr>
          </w:p>
          <w:p w:rsidR="000B396A" w:rsidRPr="002675F1" w:rsidRDefault="000B396A" w:rsidP="000B396A">
            <w:pPr>
              <w:pStyle w:val="ListParagraph"/>
              <w:rPr>
                <w:ins w:id="448" w:author="Akemi H" w:date="2017-02-17T07:04:00Z"/>
                <w:b/>
              </w:rPr>
            </w:pPr>
          </w:p>
          <w:p w:rsidR="000B396A" w:rsidRPr="002675F1" w:rsidRDefault="000B396A" w:rsidP="000B396A">
            <w:pPr>
              <w:pStyle w:val="ListParagraph"/>
              <w:rPr>
                <w:ins w:id="449" w:author="Akemi H" w:date="2017-02-17T07:04:00Z"/>
                <w:b/>
              </w:rPr>
            </w:pPr>
          </w:p>
          <w:p w:rsidR="000B396A" w:rsidRPr="002675F1" w:rsidRDefault="000B396A" w:rsidP="000B396A">
            <w:pPr>
              <w:pStyle w:val="ListParagraph"/>
              <w:rPr>
                <w:ins w:id="450" w:author="Akemi H" w:date="2017-02-17T07:04:00Z"/>
                <w:b/>
              </w:rPr>
            </w:pPr>
          </w:p>
          <w:p w:rsidR="000B396A" w:rsidRPr="002675F1" w:rsidRDefault="000B396A" w:rsidP="000B396A">
            <w:pPr>
              <w:pStyle w:val="ListParagraph"/>
              <w:rPr>
                <w:ins w:id="451" w:author="Akemi H" w:date="2017-02-17T07:04:00Z"/>
                <w:b/>
              </w:rPr>
            </w:pPr>
          </w:p>
          <w:p w:rsidR="000B396A" w:rsidRPr="000B396A" w:rsidRDefault="000B396A" w:rsidP="000B396A">
            <w:pPr>
              <w:pStyle w:val="Caption"/>
              <w:jc w:val="center"/>
              <w:rPr>
                <w:ins w:id="452" w:author="Akemi H" w:date="2017-02-17T07:04:00Z"/>
              </w:rPr>
            </w:pPr>
            <w:ins w:id="453" w:author="Akemi H" w:date="2017-02-17T07:04:00Z">
              <w:r w:rsidRPr="000B396A">
                <w:t xml:space="preserve">Figure </w:t>
              </w:r>
              <w:r w:rsidRPr="000B396A">
                <w:fldChar w:fldCharType="begin"/>
              </w:r>
              <w:r w:rsidRPr="000B396A">
                <w:instrText xml:space="preserve"> SEQ Figure \* ARABIC </w:instrText>
              </w:r>
              <w:r w:rsidRPr="000B396A">
                <w:rPr>
                  <w:rPrChange w:id="454" w:author="Akemi H" w:date="2017-02-17T07:04:00Z">
                    <w:rPr/>
                  </w:rPrChange>
                </w:rPr>
                <w:fldChar w:fldCharType="separate"/>
              </w:r>
            </w:ins>
            <w:ins w:id="455" w:author="A" w:date="2017-03-22T16:21:00Z">
              <w:r w:rsidR="00ED0D00">
                <w:rPr>
                  <w:noProof/>
                </w:rPr>
                <w:t>9</w:t>
              </w:r>
            </w:ins>
            <w:ins w:id="456" w:author="Akemi H" w:date="2017-02-17T07:04:00Z">
              <w:del w:id="457" w:author="A" w:date="2017-03-22T16:19:00Z">
                <w:r w:rsidRPr="000B396A" w:rsidDel="00ED0D00">
                  <w:rPr>
                    <w:noProof/>
                  </w:rPr>
                  <w:delText>7</w:delText>
                </w:r>
              </w:del>
              <w:r w:rsidRPr="000B396A">
                <w:fldChar w:fldCharType="end"/>
              </w:r>
              <w:r w:rsidRPr="000B396A">
                <w:t>-  Final A/B testing results</w:t>
              </w:r>
            </w:ins>
          </w:p>
          <w:p w:rsidR="000B396A" w:rsidRPr="002675F1" w:rsidRDefault="000B396A" w:rsidP="000B396A">
            <w:pPr>
              <w:rPr>
                <w:ins w:id="458" w:author="Akemi H" w:date="2017-02-17T07:04:00Z"/>
                <w:b/>
              </w:rPr>
            </w:pPr>
          </w:p>
          <w:p w:rsidR="000B396A" w:rsidRPr="002675F1" w:rsidRDefault="000B396A" w:rsidP="000B396A">
            <w:pPr>
              <w:rPr>
                <w:ins w:id="459" w:author="Akemi H" w:date="2017-02-17T07:04:00Z"/>
                <w:b/>
              </w:rPr>
            </w:pPr>
            <w:ins w:id="460" w:author="Akemi H" w:date="2017-02-17T07:04:00Z">
              <w:r w:rsidRPr="002675F1">
                <w:rPr>
                  <w:b/>
                  <w:noProof/>
                  <w:lang w:eastAsia="ja-JP"/>
                </w:rPr>
                <w:lastRenderedPageBreak/>
                <mc:AlternateContent>
                  <mc:Choice Requires="wpg">
                    <w:drawing>
                      <wp:anchor distT="0" distB="0" distL="114300" distR="114300" simplePos="0" relativeHeight="251706368" behindDoc="0" locked="0" layoutInCell="1" allowOverlap="1" wp14:anchorId="00A52F10" wp14:editId="5C0B2911">
                        <wp:simplePos x="0" y="0"/>
                        <wp:positionH relativeFrom="column">
                          <wp:posOffset>647032</wp:posOffset>
                        </wp:positionH>
                        <wp:positionV relativeFrom="paragraph">
                          <wp:posOffset>1847</wp:posOffset>
                        </wp:positionV>
                        <wp:extent cx="5248275" cy="3592195"/>
                        <wp:effectExtent l="0" t="0" r="9525" b="8255"/>
                        <wp:wrapSquare wrapText="bothSides"/>
                        <wp:docPr id="39" name="Group 39"/>
                        <wp:cNvGraphicFramePr/>
                        <a:graphic xmlns:a="http://schemas.openxmlformats.org/drawingml/2006/main">
                          <a:graphicData uri="http://schemas.microsoft.com/office/word/2010/wordprocessingGroup">
                            <wpg:wgp>
                              <wpg:cNvGrpSpPr/>
                              <wpg:grpSpPr>
                                <a:xfrm>
                                  <a:off x="0" y="0"/>
                                  <a:ext cx="5248275" cy="3592195"/>
                                  <a:chOff x="0" y="0"/>
                                  <a:chExt cx="5248275" cy="3592195"/>
                                </a:xfrm>
                              </wpg:grpSpPr>
                              <pic:pic xmlns:pic="http://schemas.openxmlformats.org/drawingml/2006/picture">
                                <pic:nvPicPr>
                                  <pic:cNvPr id="40" name="Picture 4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48275" cy="3592195"/>
                                  </a:xfrm>
                                  <a:prstGeom prst="rect">
                                    <a:avLst/>
                                  </a:prstGeom>
                                </pic:spPr>
                              </pic:pic>
                              <wps:wsp>
                                <wps:cNvPr id="41" name="Text Box 41"/>
                                <wps:cNvSpPr txBox="1"/>
                                <wps:spPr>
                                  <a:xfrm>
                                    <a:off x="0" y="0"/>
                                    <a:ext cx="5248275" cy="457200"/>
                                  </a:xfrm>
                                  <a:prstGeom prst="rect">
                                    <a:avLst/>
                                  </a:prstGeom>
                                  <a:solidFill>
                                    <a:prstClr val="white"/>
                                  </a:solidFill>
                                  <a:ln>
                                    <a:noFill/>
                                  </a:ln>
                                </wps:spPr>
                                <wps:txbx>
                                  <w:txbxContent>
                                    <w:p w:rsidR="000B396A" w:rsidRDefault="000B396A" w:rsidP="000B396A">
                                      <w:pPr>
                                        <w:pStyle w:val="Caption"/>
                                        <w:jc w:val="center"/>
                                        <w:rPr>
                                          <w:noProof/>
                                        </w:rPr>
                                      </w:pPr>
                                      <w:r>
                                        <w:t xml:space="preserve">Figure </w:t>
                                      </w:r>
                                      <w:fldSimple w:instr=" SEQ Figure \* ARABIC ">
                                        <w:ins w:id="461" w:author="A" w:date="2017-03-22T16:21:00Z">
                                          <w:r w:rsidR="00ED0D00">
                                            <w:rPr>
                                              <w:noProof/>
                                            </w:rPr>
                                            <w:t>10</w:t>
                                          </w:r>
                                        </w:ins>
                                        <w:del w:id="462" w:author="A" w:date="2017-03-22T16:19:00Z">
                                          <w:r w:rsidDel="00ED0D00">
                                            <w:rPr>
                                              <w:noProof/>
                                            </w:rPr>
                                            <w:delText>8</w:delText>
                                          </w:r>
                                        </w:del>
                                      </w:fldSimple>
                                      <w:r>
                                        <w:t>- Some comments by those online who voted.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0A52F10" id="Group 39" o:spid="_x0000_s1033" style="position:absolute;margin-left:50.95pt;margin-top:.15pt;width:413.25pt;height:282.85pt;z-index:251706368" coordsize="52482,35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">
                        <v:shape id="Picture 40" o:spid="_x0000_s1034" type="#_x0000_t75" style="position:absolute;width:52482;height:35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">
                          <v:imagedata r:id="rId22" o:title=""/>
                          <v:path arrowok="t"/>
                        </v:shape>
                        <v:shape id="Text Box 41" o:spid="_x0000_s1035" type="#_x0000_t202" style="position:absolute;width:5248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rsidR="000B396A" w:rsidRDefault="000B396A" w:rsidP="000B396A">
                                <w:pPr>
                                  <w:pStyle w:val="Caption"/>
                                  <w:jc w:val="center"/>
                                  <w:rPr>
                                    <w:noProof/>
                                  </w:rPr>
                                </w:pPr>
                                <w:r>
                                  <w:t xml:space="preserve">Figure </w:t>
                                </w:r>
                                <w:fldSimple w:instr=" SEQ Figure \* ARABIC ">
                                  <w:ins w:id="182" w:author="A" w:date="2017-03-22T16:21:00Z">
                                    <w:r w:rsidR="00ED0D00">
                                      <w:rPr>
                                        <w:noProof/>
                                      </w:rPr>
                                      <w:t>10</w:t>
                                    </w:r>
                                  </w:ins>
                                  <w:del w:id="183" w:author="A" w:date="2017-03-22T16:19:00Z">
                                    <w:r w:rsidDel="00ED0D00">
                                      <w:rPr>
                                        <w:noProof/>
                                      </w:rPr>
                                      <w:delText>8</w:delText>
                                    </w:r>
                                  </w:del>
                                </w:fldSimple>
                                <w:r>
                                  <w:t>- Some comments by those online who voted.</w:t>
                                </w:r>
                              </w:p>
                            </w:txbxContent>
                          </v:textbox>
                        </v:shape>
                        <w10:wrap type="square"/>
                      </v:group>
                    </w:pict>
                  </mc:Fallback>
                </mc:AlternateContent>
              </w:r>
            </w:ins>
          </w:p>
          <w:p w:rsidR="000B396A" w:rsidRPr="002675F1" w:rsidRDefault="000B396A" w:rsidP="000B396A">
            <w:pPr>
              <w:rPr>
                <w:ins w:id="463" w:author="Akemi H" w:date="2017-02-17T07:04:00Z"/>
                <w:b/>
              </w:rPr>
            </w:pPr>
          </w:p>
          <w:p w:rsidR="000B396A" w:rsidRPr="002675F1" w:rsidRDefault="000B396A" w:rsidP="000B396A">
            <w:pPr>
              <w:pStyle w:val="ListParagraph"/>
              <w:rPr>
                <w:ins w:id="464" w:author="Akemi H" w:date="2017-02-17T07:04:00Z"/>
                <w:b/>
              </w:rPr>
            </w:pPr>
          </w:p>
          <w:p w:rsidR="000B396A" w:rsidRPr="002675F1" w:rsidRDefault="000B396A" w:rsidP="000B396A">
            <w:pPr>
              <w:pStyle w:val="ListParagraph"/>
              <w:rPr>
                <w:ins w:id="465" w:author="Akemi H" w:date="2017-02-17T07:04:00Z"/>
                <w:b/>
              </w:rPr>
            </w:pPr>
          </w:p>
          <w:p w:rsidR="000B396A" w:rsidRPr="002675F1" w:rsidRDefault="000B396A" w:rsidP="000B396A">
            <w:pPr>
              <w:pStyle w:val="ListParagraph"/>
              <w:rPr>
                <w:ins w:id="466" w:author="Akemi H" w:date="2017-02-17T07:04:00Z"/>
                <w:b/>
              </w:rPr>
            </w:pPr>
          </w:p>
          <w:p w:rsidR="000B396A" w:rsidRPr="002675F1" w:rsidRDefault="000B396A" w:rsidP="000B396A">
            <w:pPr>
              <w:pStyle w:val="ListParagraph"/>
              <w:rPr>
                <w:ins w:id="467" w:author="Akemi H" w:date="2017-02-17T07:04:00Z"/>
                <w:b/>
              </w:rPr>
            </w:pPr>
          </w:p>
          <w:p w:rsidR="000B396A" w:rsidRPr="002675F1" w:rsidRDefault="000B396A" w:rsidP="000B396A">
            <w:pPr>
              <w:pStyle w:val="ListParagraph"/>
              <w:rPr>
                <w:ins w:id="468" w:author="Akemi H" w:date="2017-02-17T07:04:00Z"/>
                <w:b/>
              </w:rPr>
            </w:pPr>
          </w:p>
          <w:p w:rsidR="000B396A" w:rsidRPr="002675F1" w:rsidRDefault="000B396A" w:rsidP="000B396A">
            <w:pPr>
              <w:pStyle w:val="ListParagraph"/>
              <w:rPr>
                <w:ins w:id="469" w:author="Akemi H" w:date="2017-02-17T07:04:00Z"/>
                <w:b/>
              </w:rPr>
            </w:pPr>
          </w:p>
          <w:p w:rsidR="000B396A" w:rsidRPr="002675F1" w:rsidRDefault="000B396A" w:rsidP="000B396A">
            <w:pPr>
              <w:pStyle w:val="ListParagraph"/>
              <w:rPr>
                <w:ins w:id="470" w:author="Akemi H" w:date="2017-02-17T07:04:00Z"/>
                <w:b/>
              </w:rPr>
            </w:pPr>
          </w:p>
          <w:p w:rsidR="000B396A" w:rsidRPr="002675F1" w:rsidRDefault="000B396A" w:rsidP="000B396A">
            <w:pPr>
              <w:pStyle w:val="ListParagraph"/>
              <w:rPr>
                <w:ins w:id="471" w:author="Akemi H" w:date="2017-02-17T07:04:00Z"/>
                <w:b/>
              </w:rPr>
            </w:pPr>
          </w:p>
          <w:p w:rsidR="000B396A" w:rsidRPr="002675F1" w:rsidRDefault="000B396A" w:rsidP="000B396A">
            <w:pPr>
              <w:pStyle w:val="ListParagraph"/>
              <w:rPr>
                <w:ins w:id="472" w:author="Akemi H" w:date="2017-02-17T07:04:00Z"/>
                <w:b/>
              </w:rPr>
            </w:pPr>
          </w:p>
          <w:p w:rsidR="000B396A" w:rsidRPr="002675F1" w:rsidRDefault="000B396A" w:rsidP="000B396A">
            <w:pPr>
              <w:pStyle w:val="ListParagraph"/>
              <w:rPr>
                <w:ins w:id="473" w:author="Akemi H" w:date="2017-02-17T07:04:00Z"/>
                <w:b/>
              </w:rPr>
            </w:pPr>
          </w:p>
          <w:p w:rsidR="000B396A" w:rsidRPr="002675F1" w:rsidRDefault="000B396A" w:rsidP="000B396A">
            <w:pPr>
              <w:pStyle w:val="ListParagraph"/>
              <w:rPr>
                <w:ins w:id="474" w:author="Akemi H" w:date="2017-02-17T07:04:00Z"/>
                <w:b/>
              </w:rPr>
            </w:pPr>
          </w:p>
          <w:p w:rsidR="000B396A" w:rsidRPr="002675F1" w:rsidRDefault="000B396A" w:rsidP="000B396A">
            <w:pPr>
              <w:pStyle w:val="ListParagraph"/>
              <w:rPr>
                <w:ins w:id="475" w:author="Akemi H" w:date="2017-02-17T07:04:00Z"/>
                <w:b/>
              </w:rPr>
            </w:pPr>
          </w:p>
          <w:p w:rsidR="000B396A" w:rsidRPr="002675F1" w:rsidRDefault="000B396A" w:rsidP="000B396A">
            <w:pPr>
              <w:pStyle w:val="ListParagraph"/>
              <w:rPr>
                <w:ins w:id="476" w:author="Akemi H" w:date="2017-02-17T07:04:00Z"/>
                <w:b/>
              </w:rPr>
            </w:pPr>
          </w:p>
          <w:p w:rsidR="000B396A" w:rsidRPr="002675F1" w:rsidRDefault="000B396A" w:rsidP="000B396A">
            <w:pPr>
              <w:pStyle w:val="ListParagraph"/>
              <w:rPr>
                <w:ins w:id="477" w:author="Akemi H" w:date="2017-02-17T07:04:00Z"/>
                <w:b/>
              </w:rPr>
            </w:pPr>
          </w:p>
          <w:p w:rsidR="000B396A" w:rsidRPr="002675F1" w:rsidRDefault="000B396A" w:rsidP="000B396A">
            <w:pPr>
              <w:pStyle w:val="ListParagraph"/>
              <w:rPr>
                <w:ins w:id="478" w:author="Akemi H" w:date="2017-02-17T07:04:00Z"/>
                <w:b/>
              </w:rPr>
            </w:pPr>
          </w:p>
          <w:p w:rsidR="000B396A" w:rsidRPr="002675F1" w:rsidRDefault="000B396A" w:rsidP="000B396A">
            <w:pPr>
              <w:pStyle w:val="ListParagraph"/>
              <w:rPr>
                <w:ins w:id="479" w:author="Akemi H" w:date="2017-02-17T07:04:00Z"/>
                <w:b/>
              </w:rPr>
            </w:pPr>
          </w:p>
          <w:p w:rsidR="000B396A" w:rsidRPr="002675F1" w:rsidRDefault="000B396A" w:rsidP="000B396A">
            <w:pPr>
              <w:pStyle w:val="ListParagraph"/>
              <w:rPr>
                <w:ins w:id="480" w:author="Akemi H" w:date="2017-02-17T07:04:00Z"/>
                <w:b/>
              </w:rPr>
            </w:pPr>
            <w:ins w:id="481" w:author="Akemi H" w:date="2017-02-17T07:04:00Z">
              <w:r w:rsidRPr="002675F1">
                <w:rPr>
                  <w:b/>
                  <w:noProof/>
                  <w:lang w:eastAsia="ja-JP"/>
                </w:rPr>
                <w:drawing>
                  <wp:anchor distT="0" distB="0" distL="114300" distR="114300" simplePos="0" relativeHeight="251709440" behindDoc="0" locked="0" layoutInCell="1" allowOverlap="1" wp14:anchorId="33334A1E" wp14:editId="51AF3724">
                    <wp:simplePos x="0" y="0"/>
                    <wp:positionH relativeFrom="column">
                      <wp:posOffset>83820</wp:posOffset>
                    </wp:positionH>
                    <wp:positionV relativeFrom="paragraph">
                      <wp:posOffset>1841500</wp:posOffset>
                    </wp:positionV>
                    <wp:extent cx="6134100" cy="129540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34100" cy="1295400"/>
                            </a:xfrm>
                            <a:prstGeom prst="rect">
                              <a:avLst/>
                            </a:prstGeom>
                          </pic:spPr>
                        </pic:pic>
                      </a:graphicData>
                    </a:graphic>
                    <wp14:sizeRelH relativeFrom="margin">
                      <wp14:pctWidth>0</wp14:pctWidth>
                    </wp14:sizeRelH>
                    <wp14:sizeRelV relativeFrom="margin">
                      <wp14:pctHeight>0</wp14:pctHeight>
                    </wp14:sizeRelV>
                  </wp:anchor>
                </w:drawing>
              </w:r>
              <w:r w:rsidRPr="002675F1">
                <w:rPr>
                  <w:b/>
                  <w:noProof/>
                  <w:lang w:eastAsia="ja-JP"/>
                </w:rPr>
                <w:drawing>
                  <wp:anchor distT="0" distB="0" distL="114300" distR="114300" simplePos="0" relativeHeight="251708416" behindDoc="0" locked="0" layoutInCell="1" allowOverlap="1" wp14:anchorId="49E33C8A" wp14:editId="2D965985">
                    <wp:simplePos x="0" y="0"/>
                    <wp:positionH relativeFrom="margin">
                      <wp:posOffset>93345</wp:posOffset>
                    </wp:positionH>
                    <wp:positionV relativeFrom="paragraph">
                      <wp:posOffset>993775</wp:posOffset>
                    </wp:positionV>
                    <wp:extent cx="6143625" cy="859790"/>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43625" cy="859790"/>
                            </a:xfrm>
                            <a:prstGeom prst="rect">
                              <a:avLst/>
                            </a:prstGeom>
                          </pic:spPr>
                        </pic:pic>
                      </a:graphicData>
                    </a:graphic>
                    <wp14:sizeRelH relativeFrom="margin">
                      <wp14:pctWidth>0</wp14:pctWidth>
                    </wp14:sizeRelH>
                    <wp14:sizeRelV relativeFrom="margin">
                      <wp14:pctHeight>0</wp14:pctHeight>
                    </wp14:sizeRelV>
                  </wp:anchor>
                </w:drawing>
              </w:r>
              <w:r w:rsidRPr="002675F1">
                <w:rPr>
                  <w:b/>
                  <w:noProof/>
                  <w:lang w:eastAsia="ja-JP"/>
                </w:rPr>
                <w:drawing>
                  <wp:anchor distT="0" distB="0" distL="114300" distR="114300" simplePos="0" relativeHeight="251707392" behindDoc="0" locked="0" layoutInCell="1" allowOverlap="1" wp14:anchorId="7BF4FF8E" wp14:editId="00FCEC4A">
                    <wp:simplePos x="0" y="0"/>
                    <wp:positionH relativeFrom="margin">
                      <wp:align>center</wp:align>
                    </wp:positionH>
                    <wp:positionV relativeFrom="paragraph">
                      <wp:posOffset>193675</wp:posOffset>
                    </wp:positionV>
                    <wp:extent cx="6162675" cy="800100"/>
                    <wp:effectExtent l="0" t="0" r="952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162675" cy="800100"/>
                            </a:xfrm>
                            <a:prstGeom prst="rect">
                              <a:avLst/>
                            </a:prstGeom>
                          </pic:spPr>
                        </pic:pic>
                      </a:graphicData>
                    </a:graphic>
                    <wp14:sizeRelH relativeFrom="margin">
                      <wp14:pctWidth>0</wp14:pctWidth>
                    </wp14:sizeRelH>
                    <wp14:sizeRelV relativeFrom="margin">
                      <wp14:pctHeight>0</wp14:pctHeight>
                    </wp14:sizeRelV>
                  </wp:anchor>
                </w:drawing>
              </w:r>
            </w:ins>
          </w:p>
          <w:p w:rsidR="000B396A" w:rsidRPr="002675F1" w:rsidRDefault="000B396A" w:rsidP="000B396A">
            <w:pPr>
              <w:pStyle w:val="ListParagraph"/>
              <w:rPr>
                <w:ins w:id="482" w:author="Akemi H" w:date="2017-02-17T07:04:00Z"/>
                <w:b/>
              </w:rPr>
            </w:pPr>
          </w:p>
          <w:p w:rsidR="000B396A" w:rsidRPr="002675F1" w:rsidRDefault="000B396A" w:rsidP="000B396A">
            <w:pPr>
              <w:pStyle w:val="ListParagraph"/>
              <w:rPr>
                <w:ins w:id="483" w:author="Akemi H" w:date="2017-02-17T07:04:00Z"/>
                <w:b/>
              </w:rPr>
            </w:pPr>
          </w:p>
          <w:p w:rsidR="000B396A" w:rsidRPr="000B396A" w:rsidDel="000B396A" w:rsidRDefault="000B396A" w:rsidP="000B396A">
            <w:pPr>
              <w:pStyle w:val="NoSpacing"/>
              <w:keepNext/>
              <w:jc w:val="center"/>
              <w:rPr>
                <w:del w:id="484" w:author="Akemi H" w:date="2017-02-17T07:03:00Z"/>
                <w:b/>
                <w:rPrChange w:id="485" w:author="Akemi H" w:date="2017-02-17T07:03:00Z">
                  <w:rPr>
                    <w:del w:id="486" w:author="Akemi H" w:date="2017-02-17T07:03:00Z"/>
                  </w:rPr>
                </w:rPrChange>
              </w:rPr>
            </w:pPr>
            <w:del w:id="487" w:author="Akemi H" w:date="2017-02-17T07:03:00Z">
              <w:r w:rsidRPr="000B396A" w:rsidDel="000B396A">
                <w:rPr>
                  <w:b/>
                  <w:noProof/>
                  <w:lang w:eastAsia="ja-JP"/>
                  <w:rPrChange w:id="488" w:author="Akemi H" w:date="2017-02-17T07:03:00Z">
                    <w:rPr>
                      <w:noProof/>
                      <w:lang w:eastAsia="ja-JP"/>
                    </w:rPr>
                  </w:rPrChange>
                </w:rPr>
                <w:drawing>
                  <wp:inline distT="0" distB="0" distL="0" distR="0" wp14:anchorId="406BC525" wp14:editId="0176EC9E">
                    <wp:extent cx="3724275" cy="1911141"/>
                    <wp:effectExtent l="0" t="0" r="0" b="0"/>
                    <wp:docPr id="37" name="Picture 37" descr="https://cdn.discordapp.com/attachments/270996599864426497/28204154594577613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70996599864426497/282041545945776130/unknow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5547" cy="1916925"/>
                            </a:xfrm>
                            <a:prstGeom prst="rect">
                              <a:avLst/>
                            </a:prstGeom>
                            <a:noFill/>
                            <a:ln>
                              <a:noFill/>
                            </a:ln>
                          </pic:spPr>
                        </pic:pic>
                      </a:graphicData>
                    </a:graphic>
                  </wp:inline>
                </w:drawing>
              </w:r>
            </w:del>
          </w:p>
          <w:p w:rsidR="000B396A" w:rsidRPr="000B396A" w:rsidRDefault="000B396A" w:rsidP="000B396A">
            <w:pPr>
              <w:pStyle w:val="NoSpacing"/>
              <w:keepNext/>
              <w:jc w:val="center"/>
              <w:rPr>
                <w:b/>
                <w:rPrChange w:id="489" w:author="Akemi H" w:date="2017-02-17T07:03:00Z">
                  <w:rPr/>
                </w:rPrChange>
              </w:rPr>
            </w:pPr>
            <w:del w:id="490" w:author="Akemi H" w:date="2017-02-17T07:03:00Z">
              <w:r w:rsidRPr="000B396A" w:rsidDel="000B396A">
                <w:rPr>
                  <w:b/>
                  <w:rPrChange w:id="491" w:author="Akemi H" w:date="2017-02-17T07:03:00Z">
                    <w:rPr/>
                  </w:rPrChange>
                </w:rPr>
                <w:delText xml:space="preserve">Figure </w:delText>
              </w:r>
              <w:r w:rsidRPr="000B396A" w:rsidDel="000B396A">
                <w:rPr>
                  <w:b/>
                  <w:rPrChange w:id="492" w:author="Akemi H" w:date="2017-02-17T07:03:00Z">
                    <w:rPr/>
                  </w:rPrChange>
                </w:rPr>
                <w:fldChar w:fldCharType="begin"/>
              </w:r>
              <w:r w:rsidRPr="000B396A" w:rsidDel="000B396A">
                <w:rPr>
                  <w:b/>
                  <w:rPrChange w:id="493" w:author="Akemi H" w:date="2017-02-17T07:03:00Z">
                    <w:rPr/>
                  </w:rPrChange>
                </w:rPr>
                <w:delInstrText xml:space="preserve"> SEQ Figure \* ARABIC </w:delInstrText>
              </w:r>
              <w:r w:rsidRPr="000B396A" w:rsidDel="000B396A">
                <w:rPr>
                  <w:b/>
                  <w:rPrChange w:id="494" w:author="Akemi H" w:date="2017-02-17T07:03:00Z">
                    <w:rPr>
                      <w:noProof/>
                    </w:rPr>
                  </w:rPrChange>
                </w:rPr>
                <w:fldChar w:fldCharType="separate"/>
              </w:r>
              <w:r w:rsidRPr="000B396A" w:rsidDel="000B396A">
                <w:rPr>
                  <w:b/>
                  <w:noProof/>
                  <w:rPrChange w:id="495" w:author="Akemi H" w:date="2017-02-17T07:03:00Z">
                    <w:rPr>
                      <w:noProof/>
                    </w:rPr>
                  </w:rPrChange>
                </w:rPr>
                <w:delText>5</w:delText>
              </w:r>
              <w:r w:rsidRPr="000B396A" w:rsidDel="000B396A">
                <w:rPr>
                  <w:b/>
                  <w:noProof/>
                  <w:rPrChange w:id="496" w:author="Akemi H" w:date="2017-02-17T07:03:00Z">
                    <w:rPr>
                      <w:noProof/>
                    </w:rPr>
                  </w:rPrChange>
                </w:rPr>
                <w:fldChar w:fldCharType="end"/>
              </w:r>
              <w:r w:rsidRPr="000B396A" w:rsidDel="000B396A">
                <w:rPr>
                  <w:b/>
                  <w:rPrChange w:id="497" w:author="Akemi H" w:date="2017-02-17T07:03:00Z">
                    <w:rPr/>
                  </w:rPrChange>
                </w:rPr>
                <w:delText>- A/B testing results</w:delText>
              </w:r>
            </w:del>
          </w:p>
        </w:tc>
      </w:tr>
    </w:tbl>
    <w:p w:rsidR="00000317" w:rsidRPr="00D331B3" w:rsidRDefault="00000317" w:rsidP="00000317">
      <w:pPr>
        <w:pStyle w:val="Heading2"/>
      </w:pPr>
    </w:p>
    <w:p w:rsidR="00000317" w:rsidRDefault="00000317" w:rsidP="00000317">
      <w:pPr>
        <w:pStyle w:val="NoSpacing"/>
      </w:pPr>
    </w:p>
    <w:tbl>
      <w:tblPr>
        <w:tblStyle w:val="TableGrid"/>
        <w:tblW w:w="0" w:type="auto"/>
        <w:tblLook w:val="04A0" w:firstRow="1" w:lastRow="0" w:firstColumn="1" w:lastColumn="0" w:noHBand="0" w:noVBand="1"/>
      </w:tblPr>
      <w:tblGrid>
        <w:gridCol w:w="9029"/>
      </w:tblGrid>
      <w:tr w:rsidR="00000317" w:rsidTr="006E36A9">
        <w:tc>
          <w:tcPr>
            <w:tcW w:w="9029" w:type="dxa"/>
            <w:tcBorders>
              <w:top w:val="nil"/>
              <w:left w:val="nil"/>
              <w:bottom w:val="nil"/>
              <w:right w:val="nil"/>
            </w:tcBorders>
          </w:tcPr>
          <w:p w:rsidR="00000317" w:rsidRDefault="00000317" w:rsidP="00B53D2B">
            <w:pPr>
              <w:pStyle w:val="Caption"/>
              <w:jc w:val="center"/>
            </w:pPr>
          </w:p>
        </w:tc>
      </w:tr>
    </w:tbl>
    <w:p w:rsidR="00000317" w:rsidRPr="00E22E7A" w:rsidDel="000B396A" w:rsidRDefault="00000317" w:rsidP="00000317">
      <w:pPr>
        <w:pStyle w:val="NoSpacing"/>
        <w:rPr>
          <w:del w:id="498" w:author="Akemi H" w:date="2017-02-17T07:04:00Z"/>
        </w:rPr>
      </w:pPr>
    </w:p>
    <w:p w:rsidR="00000317" w:rsidDel="000B396A" w:rsidRDefault="00000317">
      <w:pPr>
        <w:pStyle w:val="NoSpacing"/>
        <w:rPr>
          <w:del w:id="499" w:author="Akemi H" w:date="2017-02-17T07:04:00Z"/>
        </w:rPr>
        <w:pPrChange w:id="500" w:author="Jacky" w:date="2017-02-17T02:55:00Z">
          <w:pPr/>
        </w:pPrChange>
      </w:pPr>
    </w:p>
    <w:p w:rsidR="000A2C05" w:rsidDel="000B396A" w:rsidRDefault="000A2C05">
      <w:pPr>
        <w:pStyle w:val="Heading1"/>
        <w:rPr>
          <w:ins w:id="501" w:author="Jacky" w:date="2017-02-17T03:02:00Z"/>
          <w:del w:id="502" w:author="Akemi H" w:date="2017-02-17T07:04:00Z"/>
        </w:rPr>
        <w:pPrChange w:id="503" w:author="Simon Wu" w:date="2017-02-01T16:00:00Z">
          <w:pPr/>
        </w:pPrChange>
      </w:pPr>
    </w:p>
    <w:p w:rsidR="000A2C05" w:rsidRDefault="000A2C05">
      <w:pPr>
        <w:pStyle w:val="Heading1"/>
        <w:rPr>
          <w:ins w:id="504" w:author="Jacky" w:date="2017-02-17T03:03:00Z"/>
        </w:rPr>
        <w:pPrChange w:id="505" w:author="Simon Wu" w:date="2017-02-01T16:00:00Z">
          <w:pPr/>
        </w:pPrChange>
      </w:pPr>
    </w:p>
    <w:p w:rsidR="000A2C05" w:rsidRPr="000A2C05" w:rsidRDefault="000A2C05" w:rsidP="00A923B6">
      <w:pPr>
        <w:rPr>
          <w:ins w:id="506" w:author="Jacky" w:date="2017-02-17T03:02:00Z"/>
        </w:rPr>
      </w:pPr>
    </w:p>
    <w:p w:rsidR="00063B10" w:rsidRDefault="00063B10">
      <w:pPr>
        <w:pStyle w:val="Heading1"/>
        <w:rPr>
          <w:ins w:id="507" w:author="Simon Wu" w:date="2017-02-01T16:00:00Z"/>
        </w:rPr>
        <w:pPrChange w:id="508" w:author="Simon Wu" w:date="2017-02-01T16:00:00Z">
          <w:pPr/>
        </w:pPrChange>
      </w:pPr>
      <w:bookmarkStart w:id="509" w:name="_Toc477963278"/>
      <w:ins w:id="510" w:author="Simon Wu" w:date="2017-02-01T16:00:00Z">
        <w:r>
          <w:t>MILESTONE 2</w:t>
        </w:r>
        <w:bookmarkEnd w:id="509"/>
      </w:ins>
    </w:p>
    <w:p w:rsidR="00063B10" w:rsidRDefault="00063B10" w:rsidP="00063B10">
      <w:pPr>
        <w:rPr>
          <w:ins w:id="511" w:author="Simon Wu" w:date="2017-02-01T16:01:00Z"/>
        </w:rPr>
      </w:pPr>
    </w:p>
    <w:p w:rsidR="00063B10" w:rsidRDefault="00063B10">
      <w:pPr>
        <w:pStyle w:val="Heading2"/>
        <w:rPr>
          <w:ins w:id="512" w:author="Simon Wu" w:date="2017-02-01T16:06:00Z"/>
        </w:rPr>
        <w:pPrChange w:id="513" w:author="Simon Wu" w:date="2017-02-01T16:01:00Z">
          <w:pPr/>
        </w:pPrChange>
      </w:pPr>
      <w:bookmarkStart w:id="514" w:name="_Toc477963279"/>
      <w:ins w:id="515" w:author="Simon Wu" w:date="2017-02-01T16:01:00Z">
        <w:r>
          <w:t>PROJECT SITE MAP</w:t>
        </w:r>
      </w:ins>
      <w:bookmarkEnd w:id="514"/>
    </w:p>
    <w:p w:rsidR="005E683B" w:rsidRDefault="0048551C">
      <w:pPr>
        <w:keepNext/>
        <w:jc w:val="center"/>
        <w:rPr>
          <w:ins w:id="516" w:author="Jacky Li" w:date="2017-02-01T16:47:00Z"/>
        </w:rPr>
        <w:pPrChange w:id="517" w:author="Jacky Li" w:date="2017-02-01T16:48:00Z">
          <w:pPr/>
        </w:pPrChange>
      </w:pPr>
      <w:ins w:id="518" w:author="Jacky Li" w:date="2017-02-01T16:47:00Z">
        <w:r>
          <w:rPr>
            <w:noProof/>
            <w:lang w:eastAsia="ja-JP"/>
          </w:rPr>
          <w:drawing>
            <wp:inline distT="0" distB="0" distL="0" distR="0" wp14:anchorId="5E265BAD" wp14:editId="3818413E">
              <wp:extent cx="5734050" cy="4514850"/>
              <wp:effectExtent l="0" t="0" r="0" b="0"/>
              <wp:docPr id="31" name="Picture 1" descr="SiteMap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teMapUpd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4514850"/>
                      </a:xfrm>
                      <a:prstGeom prst="rect">
                        <a:avLst/>
                      </a:prstGeom>
                      <a:noFill/>
                      <a:ln>
                        <a:noFill/>
                      </a:ln>
                    </pic:spPr>
                  </pic:pic>
                </a:graphicData>
              </a:graphic>
            </wp:inline>
          </w:drawing>
        </w:r>
      </w:ins>
    </w:p>
    <w:p w:rsidR="005E683B" w:rsidRDefault="005E683B">
      <w:pPr>
        <w:pStyle w:val="Caption"/>
        <w:jc w:val="center"/>
        <w:rPr>
          <w:ins w:id="519" w:author="Jacky Li" w:date="2017-02-01T16:47:00Z"/>
        </w:rPr>
        <w:pPrChange w:id="520" w:author="Jacky Li" w:date="2017-02-01T16:48:00Z">
          <w:pPr>
            <w:pStyle w:val="Caption"/>
          </w:pPr>
        </w:pPrChange>
      </w:pPr>
      <w:ins w:id="521" w:author="Jacky Li" w:date="2017-02-01T16:47:00Z">
        <w:r>
          <w:t xml:space="preserve">Figure </w:t>
        </w:r>
        <w:r>
          <w:fldChar w:fldCharType="begin"/>
        </w:r>
        <w:r>
          <w:instrText xml:space="preserve"> SEQ Figure \* ARABIC </w:instrText>
        </w:r>
      </w:ins>
      <w:r>
        <w:fldChar w:fldCharType="separate"/>
      </w:r>
      <w:ins w:id="522" w:author="Akemi" w:date="2017-02-01T18:14:00Z">
        <w:r w:rsidR="007479DB">
          <w:rPr>
            <w:noProof/>
          </w:rPr>
          <w:t>1</w:t>
        </w:r>
      </w:ins>
      <w:ins w:id="523" w:author="Jacky Li" w:date="2017-02-01T16:47:00Z">
        <w:r>
          <w:fldChar w:fldCharType="end"/>
        </w:r>
        <w:r>
          <w:t xml:space="preserve"> - Project Site Map</w:t>
        </w:r>
      </w:ins>
    </w:p>
    <w:p w:rsidR="000A1433" w:rsidRPr="000A1433" w:rsidRDefault="000A1433" w:rsidP="000A1433">
      <w:pPr>
        <w:rPr>
          <w:ins w:id="524" w:author="Simon Wu" w:date="2017-02-01T16:01:00Z"/>
        </w:rPr>
      </w:pPr>
    </w:p>
    <w:p w:rsidR="002B77D3" w:rsidRDefault="002B77D3">
      <w:pPr>
        <w:rPr>
          <w:ins w:id="525" w:author="Simon Wu" w:date="2017-02-01T16:07:00Z"/>
          <w:rFonts w:asciiTheme="majorHAnsi" w:eastAsiaTheme="majorEastAsia" w:hAnsiTheme="majorHAnsi" w:cstheme="majorBidi"/>
          <w:color w:val="2F5496" w:themeColor="accent1" w:themeShade="BF"/>
          <w:sz w:val="32"/>
          <w:szCs w:val="32"/>
        </w:rPr>
      </w:pPr>
      <w:ins w:id="526" w:author="Simon Wu" w:date="2017-02-01T16:07:00Z">
        <w:r>
          <w:br w:type="page"/>
        </w:r>
      </w:ins>
    </w:p>
    <w:p w:rsidR="00063B10" w:rsidRDefault="006019A4">
      <w:pPr>
        <w:pStyle w:val="Heading2"/>
        <w:rPr>
          <w:ins w:id="527" w:author="Simon Wu" w:date="2017-02-01T16:06:00Z"/>
        </w:rPr>
        <w:pPrChange w:id="528" w:author="Simon Wu" w:date="2017-02-01T16:06:00Z">
          <w:pPr/>
        </w:pPrChange>
      </w:pPr>
      <w:bookmarkStart w:id="529" w:name="_Toc477963280"/>
      <w:ins w:id="530" w:author="Simon Wu" w:date="2017-02-01T16:06:00Z">
        <w:r>
          <w:lastRenderedPageBreak/>
          <w:t>COLOR SCHEME</w:t>
        </w:r>
        <w:bookmarkEnd w:id="529"/>
      </w:ins>
    </w:p>
    <w:p w:rsidR="000A1433" w:rsidRPr="000A1433" w:rsidRDefault="00226894" w:rsidP="000A1433">
      <w:pPr>
        <w:rPr>
          <w:ins w:id="531" w:author="Jacky Li" w:date="2017-02-01T16:19:00Z"/>
        </w:rPr>
      </w:pPr>
      <w:ins w:id="532" w:author="Jacky Li" w:date="2017-02-01T16:19:00Z">
        <w:r>
          <w:t>The color scheme for this website will be similar to BCIT’s site</w:t>
        </w:r>
        <w:del w:id="533" w:author="Akemi" w:date="2017-02-01T17:13:00Z">
          <w:r w:rsidDel="009E071D">
            <w:delText>,</w:delText>
          </w:r>
        </w:del>
        <w:r>
          <w:t xml:space="preserve"> just to be consistent.</w:t>
        </w:r>
      </w:ins>
    </w:p>
    <w:p w:rsidR="000F29C5" w:rsidRDefault="0048551C">
      <w:pPr>
        <w:keepNext/>
        <w:jc w:val="center"/>
        <w:rPr>
          <w:ins w:id="534" w:author="Jacky Li" w:date="2017-02-01T16:20:00Z"/>
        </w:rPr>
        <w:pPrChange w:id="535" w:author="Jacky Li" w:date="2017-02-01T16:20:00Z">
          <w:pPr>
            <w:jc w:val="center"/>
          </w:pPr>
        </w:pPrChange>
      </w:pPr>
      <w:ins w:id="536" w:author="Jacky Li" w:date="2017-02-01T16:19:00Z">
        <w:r>
          <w:rPr>
            <w:noProof/>
            <w:lang w:eastAsia="ja-JP"/>
          </w:rPr>
          <w:drawing>
            <wp:inline distT="0" distB="0" distL="0" distR="0" wp14:anchorId="2CF4F021" wp14:editId="6ABADB68">
              <wp:extent cx="2571750" cy="2533650"/>
              <wp:effectExtent l="0" t="0" r="0" b="0"/>
              <wp:docPr id="30" name="Picture 2" descr="color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lorpalet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71750" cy="2533650"/>
                      </a:xfrm>
                      <a:prstGeom prst="rect">
                        <a:avLst/>
                      </a:prstGeom>
                      <a:noFill/>
                      <a:ln>
                        <a:noFill/>
                      </a:ln>
                    </pic:spPr>
                  </pic:pic>
                </a:graphicData>
              </a:graphic>
            </wp:inline>
          </w:drawing>
        </w:r>
      </w:ins>
    </w:p>
    <w:p w:rsidR="00226894" w:rsidRDefault="000F29C5">
      <w:pPr>
        <w:pStyle w:val="Caption"/>
        <w:jc w:val="center"/>
        <w:rPr>
          <w:ins w:id="537" w:author="Jacky Li" w:date="2017-02-01T16:20:00Z"/>
        </w:rPr>
        <w:pPrChange w:id="538" w:author="Jacky Li" w:date="2017-02-01T16:20:00Z">
          <w:pPr/>
        </w:pPrChange>
      </w:pPr>
      <w:ins w:id="539" w:author="Jacky Li" w:date="2017-02-01T16:20:00Z">
        <w:r>
          <w:t xml:space="preserve">Figure </w:t>
        </w:r>
        <w:r>
          <w:fldChar w:fldCharType="begin"/>
        </w:r>
        <w:r>
          <w:instrText xml:space="preserve"> SEQ Figure \* ARABIC </w:instrText>
        </w:r>
      </w:ins>
      <w:r>
        <w:fldChar w:fldCharType="separate"/>
      </w:r>
      <w:ins w:id="540" w:author="Akemi" w:date="2017-02-01T18:14:00Z">
        <w:r w:rsidR="007479DB">
          <w:rPr>
            <w:noProof/>
          </w:rPr>
          <w:t>2</w:t>
        </w:r>
      </w:ins>
      <w:ins w:id="541" w:author="Jacky Li" w:date="2017-02-01T16:20:00Z">
        <w:r>
          <w:fldChar w:fldCharType="end"/>
        </w:r>
        <w:r>
          <w:t xml:space="preserve"> - Color Palette for Site</w:t>
        </w:r>
      </w:ins>
    </w:p>
    <w:p w:rsidR="00765508" w:rsidRPr="0008728C" w:rsidRDefault="00765508">
      <w:pPr>
        <w:jc w:val="center"/>
        <w:rPr>
          <w:ins w:id="542" w:author="Jacky Li" w:date="2017-02-01T16:23:00Z"/>
        </w:rPr>
        <w:pPrChange w:id="543" w:author="Jacky Li" w:date="2017-02-01T16:23:00Z">
          <w:pPr/>
        </w:pPrChange>
      </w:pPr>
      <w:ins w:id="544" w:author="Jacky Li" w:date="2017-02-01T16:23:00Z">
        <w:r>
          <w:fldChar w:fldCharType="begin"/>
        </w:r>
        <w:r>
          <w:instrText xml:space="preserve"> HYPERLINK "http://paletton.com/" \l "uid=13N0u0kk8my3y++c8zssob-F900" </w:instrText>
        </w:r>
        <w:r>
          <w:fldChar w:fldCharType="separate"/>
        </w:r>
        <w:r w:rsidRPr="0090286B">
          <w:rPr>
            <w:rStyle w:val="Hyperlink"/>
          </w:rPr>
          <w:t>Click here for the color palette link.</w:t>
        </w:r>
        <w:r>
          <w:fldChar w:fldCharType="end"/>
        </w:r>
      </w:ins>
    </w:p>
    <w:p w:rsidR="0090286B" w:rsidRDefault="0090286B" w:rsidP="0090286B">
      <w:pPr>
        <w:rPr>
          <w:ins w:id="545" w:author="Jacky Li" w:date="2017-02-01T16:21:00Z"/>
        </w:rPr>
      </w:pPr>
      <w:ins w:id="546" w:author="Jacky Li" w:date="2017-02-01T16:21:00Z">
        <w:del w:id="547" w:author="Akemi" w:date="2017-02-01T17:13:00Z">
          <w:r w:rsidDel="009E071D">
            <w:delText>Even though if not all</w:delText>
          </w:r>
        </w:del>
      </w:ins>
      <w:ins w:id="548" w:author="Akemi" w:date="2017-02-01T17:13:00Z">
        <w:r w:rsidR="009E071D">
          <w:t>If not all of</w:t>
        </w:r>
      </w:ins>
      <w:ins w:id="549" w:author="Jacky Li" w:date="2017-02-01T16:21:00Z">
        <w:r>
          <w:t xml:space="preserve"> these colors have enough contrast between them, countermeasures such as a</w:t>
        </w:r>
      </w:ins>
      <w:ins w:id="550" w:author="Jacky Li" w:date="2017-02-01T16:22:00Z">
        <w:r w:rsidR="00905AE1">
          <w:t>n</w:t>
        </w:r>
        <w:r>
          <w:t xml:space="preserve"> 80% opacity white background behind </w:t>
        </w:r>
      </w:ins>
      <w:ins w:id="551" w:author="Akemi" w:date="2017-02-01T17:13:00Z">
        <w:r w:rsidR="009E071D">
          <w:t xml:space="preserve">the </w:t>
        </w:r>
      </w:ins>
      <w:ins w:id="552" w:author="Jacky Li" w:date="2017-02-01T16:22:00Z">
        <w:r>
          <w:t>text will be utilized where</w:t>
        </w:r>
        <w:del w:id="553" w:author="Akemi" w:date="2017-02-01T17:13:00Z">
          <w:r w:rsidDel="009E071D">
            <w:delText>ver</w:delText>
          </w:r>
        </w:del>
        <w:r>
          <w:t xml:space="preserve"> needed.</w:t>
        </w:r>
      </w:ins>
      <w:ins w:id="554" w:author="Jacky Li" w:date="2017-02-01T16:21:00Z">
        <w:r>
          <w:t xml:space="preserve">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55" w:author="Jacky Li" w:date="2017-02-01T16:26:00Z">
          <w:tblPr>
            <w:tblStyle w:val="TableGrid"/>
            <w:tblW w:w="0" w:type="auto"/>
            <w:tblLook w:val="04A0" w:firstRow="1" w:lastRow="0" w:firstColumn="1" w:lastColumn="0" w:noHBand="0" w:noVBand="1"/>
          </w:tblPr>
        </w:tblPrChange>
      </w:tblPr>
      <w:tblGrid>
        <w:gridCol w:w="4896"/>
        <w:gridCol w:w="4133"/>
        <w:tblGridChange w:id="556">
          <w:tblGrid>
            <w:gridCol w:w="4622"/>
            <w:gridCol w:w="4623"/>
          </w:tblGrid>
        </w:tblGridChange>
      </w:tblGrid>
      <w:tr w:rsidR="00562387" w:rsidTr="00562387">
        <w:trPr>
          <w:ins w:id="557" w:author="Jacky Li" w:date="2017-02-01T16:26:00Z"/>
        </w:trPr>
        <w:tc>
          <w:tcPr>
            <w:tcW w:w="4622" w:type="dxa"/>
            <w:tcPrChange w:id="558" w:author="Jacky Li" w:date="2017-02-01T16:26:00Z">
              <w:tcPr>
                <w:tcW w:w="4622" w:type="dxa"/>
              </w:tcPr>
            </w:tcPrChange>
          </w:tcPr>
          <w:p w:rsidR="00562387" w:rsidRDefault="00562387">
            <w:pPr>
              <w:keepNext/>
              <w:jc w:val="center"/>
              <w:rPr>
                <w:ins w:id="559" w:author="Jacky Li" w:date="2017-02-01T16:26:00Z"/>
              </w:rPr>
              <w:pPrChange w:id="560" w:author="Jacky Li" w:date="2017-02-01T16:26:00Z">
                <w:pPr>
                  <w:jc w:val="center"/>
                </w:pPr>
              </w:pPrChange>
            </w:pPr>
            <w:ins w:id="561" w:author="Jacky Li" w:date="2017-02-01T16:26:00Z">
              <w:r>
                <w:rPr>
                  <w:noProof/>
                  <w:lang w:eastAsia="ja-JP"/>
                </w:rPr>
                <w:drawing>
                  <wp:inline distT="0" distB="0" distL="0" distR="0" wp14:anchorId="6340604F" wp14:editId="7AC3453F">
                    <wp:extent cx="2970301" cy="4219575"/>
                    <wp:effectExtent l="0" t="0" r="1905" b="0"/>
                    <wp:docPr id="4" name="Picture 4" descr="C:\Users\Jacky\AppData\Local\Microsoft\Windows\INetCache\Content.Word\Website_Layout_Colou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cky\AppData\Local\Microsoft\Windows\INetCache\Content.Word\Website_Layout_Coloure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71330" cy="4221037"/>
                            </a:xfrm>
                            <a:prstGeom prst="rect">
                              <a:avLst/>
                            </a:prstGeom>
                            <a:noFill/>
                            <a:ln>
                              <a:noFill/>
                            </a:ln>
                          </pic:spPr>
                        </pic:pic>
                      </a:graphicData>
                    </a:graphic>
                  </wp:inline>
                </w:drawing>
              </w:r>
            </w:ins>
          </w:p>
          <w:p w:rsidR="00562387" w:rsidRDefault="00562387">
            <w:pPr>
              <w:pStyle w:val="Caption"/>
              <w:jc w:val="center"/>
              <w:rPr>
                <w:ins w:id="562" w:author="Jacky Li" w:date="2017-02-01T16:26:00Z"/>
              </w:rPr>
              <w:pPrChange w:id="563" w:author="Jacky Li" w:date="2017-02-01T16:26:00Z">
                <w:pPr>
                  <w:jc w:val="center"/>
                </w:pPr>
              </w:pPrChange>
            </w:pPr>
            <w:ins w:id="564" w:author="Jacky Li" w:date="2017-02-01T16:26:00Z">
              <w:r>
                <w:t xml:space="preserve">Figure </w:t>
              </w:r>
              <w:r>
                <w:fldChar w:fldCharType="begin"/>
              </w:r>
              <w:r>
                <w:instrText xml:space="preserve"> SEQ Figure \* ARABIC </w:instrText>
              </w:r>
            </w:ins>
            <w:r>
              <w:fldChar w:fldCharType="separate"/>
            </w:r>
            <w:ins w:id="565" w:author="Akemi" w:date="2017-02-01T18:14:00Z">
              <w:r w:rsidR="007479DB">
                <w:rPr>
                  <w:noProof/>
                </w:rPr>
                <w:t>3</w:t>
              </w:r>
            </w:ins>
            <w:ins w:id="566" w:author="Jacky Li" w:date="2017-02-01T16:26:00Z">
              <w:r>
                <w:fldChar w:fldCharType="end"/>
              </w:r>
              <w:r>
                <w:t xml:space="preserve"> - Sample Color Scheme for FrontPage</w:t>
              </w:r>
            </w:ins>
          </w:p>
        </w:tc>
        <w:tc>
          <w:tcPr>
            <w:tcW w:w="4623" w:type="dxa"/>
            <w:tcPrChange w:id="567" w:author="Jacky Li" w:date="2017-02-01T16:26:00Z">
              <w:tcPr>
                <w:tcW w:w="4623" w:type="dxa"/>
              </w:tcPr>
            </w:tcPrChange>
          </w:tcPr>
          <w:p w:rsidR="00562387" w:rsidRDefault="00427544">
            <w:pPr>
              <w:rPr>
                <w:ins w:id="568" w:author="Jacky Li" w:date="2017-02-01T16:28:00Z"/>
              </w:rPr>
              <w:pPrChange w:id="569" w:author="Jacky Li" w:date="2017-02-01T16:28:00Z">
                <w:pPr>
                  <w:jc w:val="center"/>
                </w:pPr>
              </w:pPrChange>
            </w:pPr>
            <w:ins w:id="570" w:author="Jacky Li" w:date="2017-02-01T16:27:00Z">
              <w:r>
                <w:t>As seen on the left, not all colors from the palette will be utilized, further elucidation</w:t>
              </w:r>
            </w:ins>
            <w:ins w:id="571" w:author="Jacky Li" w:date="2017-02-01T16:28:00Z">
              <w:r>
                <w:t xml:space="preserve"> in future versions will be available</w:t>
              </w:r>
            </w:ins>
            <w:ins w:id="572" w:author="Jacky Li" w:date="2017-02-01T16:27:00Z">
              <w:r>
                <w:t xml:space="preserve">. </w:t>
              </w:r>
            </w:ins>
          </w:p>
          <w:p w:rsidR="00B10A9D" w:rsidRDefault="00B10A9D">
            <w:pPr>
              <w:rPr>
                <w:ins w:id="573" w:author="Jacky Li" w:date="2017-02-01T16:28:00Z"/>
              </w:rPr>
              <w:pPrChange w:id="574" w:author="Jacky Li" w:date="2017-02-01T16:28:00Z">
                <w:pPr>
                  <w:jc w:val="center"/>
                </w:pPr>
              </w:pPrChange>
            </w:pPr>
          </w:p>
          <w:p w:rsidR="00562387" w:rsidRDefault="00B10A9D">
            <w:pPr>
              <w:rPr>
                <w:ins w:id="575" w:author="Jacky Li" w:date="2017-02-01T16:26:00Z"/>
              </w:rPr>
              <w:pPrChange w:id="576" w:author="Jacky Li" w:date="2017-02-01T16:28:00Z">
                <w:pPr>
                  <w:jc w:val="center"/>
                </w:pPr>
              </w:pPrChange>
            </w:pPr>
            <w:ins w:id="577" w:author="Jacky Li" w:date="2017-02-01T16:28:00Z">
              <w:r>
                <w:t>Contrasting colors will also be used for outstanding content</w:t>
              </w:r>
            </w:ins>
            <w:ins w:id="578" w:author="Jacky Li" w:date="2017-02-01T16:29:00Z">
              <w:r>
                <w:t xml:space="preserve">, if need be. </w:t>
              </w:r>
            </w:ins>
          </w:p>
        </w:tc>
      </w:tr>
    </w:tbl>
    <w:p w:rsidR="0090286B" w:rsidRPr="0090286B" w:rsidRDefault="0090286B">
      <w:pPr>
        <w:jc w:val="center"/>
        <w:rPr>
          <w:ins w:id="579" w:author="Simon Wu" w:date="2017-02-01T16:01:00Z"/>
          <w:del w:id="580" w:author="Jacky Li" w:date="2017-02-01T16:23:00Z"/>
        </w:rPr>
        <w:pPrChange w:id="581" w:author="Jacky Li" w:date="2017-02-01T16:29:00Z">
          <w:pPr/>
        </w:pPrChange>
      </w:pPr>
    </w:p>
    <w:p w:rsidR="002B77D3" w:rsidRDefault="002B77D3">
      <w:pPr>
        <w:jc w:val="center"/>
        <w:rPr>
          <w:ins w:id="582" w:author="Simon Wu" w:date="2017-02-01T16:08:00Z"/>
          <w:rFonts w:asciiTheme="majorHAnsi" w:eastAsiaTheme="majorEastAsia" w:hAnsiTheme="majorHAnsi" w:cstheme="majorBidi"/>
          <w:color w:val="2F5496" w:themeColor="accent1" w:themeShade="BF"/>
          <w:sz w:val="32"/>
          <w:szCs w:val="32"/>
        </w:rPr>
        <w:pPrChange w:id="583" w:author="Jacky Li" w:date="2017-02-01T16:29:00Z">
          <w:pPr/>
        </w:pPrChange>
      </w:pPr>
      <w:ins w:id="584" w:author="Simon Wu" w:date="2017-02-01T16:08:00Z">
        <w:r>
          <w:lastRenderedPageBreak/>
          <w:br w:type="page"/>
        </w:r>
      </w:ins>
    </w:p>
    <w:p w:rsidR="006019A4" w:rsidRDefault="00063B10">
      <w:pPr>
        <w:pStyle w:val="Heading2"/>
        <w:rPr>
          <w:ins w:id="585" w:author="Simon Wu" w:date="2017-02-01T16:02:00Z"/>
        </w:rPr>
        <w:pPrChange w:id="586" w:author="Simon Wu" w:date="2017-02-01T16:01:00Z">
          <w:pPr/>
        </w:pPrChange>
      </w:pPr>
      <w:bookmarkStart w:id="587" w:name="_Toc477963281"/>
      <w:ins w:id="588" w:author="Simon Wu" w:date="2017-02-01T16:02:00Z">
        <w:r>
          <w:lastRenderedPageBreak/>
          <w:t>PAGE LAYOUT</w:t>
        </w:r>
        <w:bookmarkEnd w:id="587"/>
      </w:ins>
    </w:p>
    <w:bookmarkStart w:id="589" w:name="_Toc477963282"/>
    <w:p w:rsidR="009A244C" w:rsidRPr="009A244C" w:rsidDel="009A244C" w:rsidRDefault="009A244C">
      <w:pPr>
        <w:pStyle w:val="Heading3"/>
        <w:rPr>
          <w:ins w:id="590" w:author="Simon Wu" w:date="2017-02-01T16:55:00Z"/>
          <w:del w:id="591" w:author="Akemi" w:date="2017-02-01T17:44:00Z"/>
          <w:b/>
          <w:u w:val="single"/>
        </w:rPr>
        <w:pPrChange w:id="592" w:author="Akemi" w:date="2017-02-01T17:33:00Z">
          <w:pPr/>
        </w:pPrChange>
      </w:pPr>
      <w:ins w:id="593" w:author="Akemi" w:date="2017-02-01T17:44:00Z">
        <w:r w:rsidRPr="00B176D8">
          <w:rPr>
            <w:noProof/>
            <w:lang w:eastAsia="ja-JP"/>
          </w:rPr>
          <mc:AlternateContent>
            <mc:Choice Requires="wps">
              <w:drawing>
                <wp:anchor distT="0" distB="0" distL="114300" distR="114300" simplePos="0" relativeHeight="251621376" behindDoc="0" locked="0" layoutInCell="1" allowOverlap="1" wp14:anchorId="088ECC7A" wp14:editId="1252FE9F">
                  <wp:simplePos x="0" y="0"/>
                  <wp:positionH relativeFrom="column">
                    <wp:posOffset>154940</wp:posOffset>
                  </wp:positionH>
                  <wp:positionV relativeFrom="paragraph">
                    <wp:posOffset>8296910</wp:posOffset>
                  </wp:positionV>
                  <wp:extent cx="5575935" cy="635"/>
                  <wp:effectExtent l="0" t="0" r="5715" b="18415"/>
                  <wp:wrapSquare wrapText="bothSides"/>
                  <wp:docPr id="6" name="Text Box 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rsidR="005146D1" w:rsidRPr="009E48AE" w:rsidRDefault="005146D1">
                              <w:pPr>
                                <w:pStyle w:val="Caption"/>
                                <w:jc w:val="center"/>
                                <w:rPr>
                                  <w:u w:val="single"/>
                                </w:rPr>
                                <w:pPrChange w:id="594" w:author="Akemi" w:date="2017-02-01T17:44:00Z">
                                  <w:pPr>
                                    <w:pStyle w:val="Heading3"/>
                                  </w:pPr>
                                </w:pPrChange>
                              </w:pPr>
                              <w:ins w:id="595" w:author="Akemi" w:date="2017-02-01T17:44:00Z">
                                <w:r>
                                  <w:t xml:space="preserve">Figure </w:t>
                                </w:r>
                                <w:r>
                                  <w:fldChar w:fldCharType="begin"/>
                                </w:r>
                                <w:r>
                                  <w:instrText xml:space="preserve"> SEQ Figure \* ARABIC </w:instrText>
                                </w:r>
                              </w:ins>
                              <w:r>
                                <w:fldChar w:fldCharType="separate"/>
                              </w:r>
                              <w:ins w:id="596" w:author="Akemi" w:date="2017-02-01T18:14:00Z">
                                <w:r w:rsidR="007479DB">
                                  <w:rPr>
                                    <w:noProof/>
                                  </w:rPr>
                                  <w:t>4</w:t>
                                </w:r>
                              </w:ins>
                              <w:ins w:id="597" w:author="Akemi" w:date="2017-02-01T17:44:00Z">
                                <w:r>
                                  <w:fldChar w:fldCharType="end"/>
                                </w:r>
                                <w:r>
                                  <w:t xml:space="preserve"> - The homepage will show the interactive BCIT map.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ECC7A" id="Text Box 6" o:spid="_x0000_s1035" type="#_x0000_t202" style="position:absolute;margin-left:12.2pt;margin-top:653.3pt;width:439.0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xoLgIAAGQEAAAOAAAAZHJzL2Uyb0RvYy54bWysVMFu2zAMvQ/YPwi6L05aJ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" stroked="f">
                  <v:textbox style="mso-fit-shape-to-text:t" inset="0,0,0,0">
                    <w:txbxContent>
                      <w:p w:rsidR="005146D1" w:rsidRPr="009E48AE" w:rsidRDefault="005146D1">
                        <w:pPr>
                          <w:pStyle w:val="Caption"/>
                          <w:jc w:val="center"/>
                          <w:rPr>
                            <w:u w:val="single"/>
                          </w:rPr>
                          <w:pPrChange w:id="240" w:author="Akemi" w:date="2017-02-01T17:44:00Z">
                            <w:pPr>
                              <w:pStyle w:val="Heading3"/>
                            </w:pPr>
                          </w:pPrChange>
                        </w:pPr>
                        <w:ins w:id="241" w:author="Akemi" w:date="2017-02-01T17:44:00Z">
                          <w:r>
                            <w:t xml:space="preserve">Figure </w:t>
                          </w:r>
                          <w:r>
                            <w:fldChar w:fldCharType="begin"/>
                          </w:r>
                          <w:r>
                            <w:instrText xml:space="preserve"> SEQ Figure \* ARABIC </w:instrText>
                          </w:r>
                        </w:ins>
                        <w:r>
                          <w:fldChar w:fldCharType="separate"/>
                        </w:r>
                        <w:ins w:id="242" w:author="Akemi" w:date="2017-02-01T18:14:00Z">
                          <w:r w:rsidR="007479DB">
                            <w:rPr>
                              <w:noProof/>
                            </w:rPr>
                            <w:t>4</w:t>
                          </w:r>
                        </w:ins>
                        <w:ins w:id="243" w:author="Akemi" w:date="2017-02-01T17:44:00Z">
                          <w:r>
                            <w:fldChar w:fldCharType="end"/>
                          </w:r>
                          <w:r>
                            <w:t xml:space="preserve"> - The homepage will show the interactive BCIT map.</w:t>
                          </w:r>
                        </w:ins>
                      </w:p>
                    </w:txbxContent>
                  </v:textbox>
                  <w10:wrap type="square"/>
                </v:shape>
              </w:pict>
            </mc:Fallback>
          </mc:AlternateContent>
        </w:r>
      </w:ins>
      <w:ins w:id="598" w:author="Akemi" w:date="2017-02-01T17:42:00Z">
        <w:r>
          <w:rPr>
            <w:noProof/>
            <w:lang w:eastAsia="ja-JP"/>
            <w:rPrChange w:id="599" w:author="Unknown">
              <w:rPr>
                <w:noProof/>
                <w:lang w:eastAsia="ja-JP"/>
              </w:rPr>
            </w:rPrChange>
          </w:rPr>
          <w:drawing>
            <wp:anchor distT="0" distB="0" distL="114300" distR="114300" simplePos="0" relativeHeight="251619328" behindDoc="0" locked="0" layoutInCell="1" allowOverlap="1" wp14:anchorId="24B3EF0E" wp14:editId="1FB210CF">
              <wp:simplePos x="0" y="0"/>
              <wp:positionH relativeFrom="column">
                <wp:posOffset>155275</wp:posOffset>
              </wp:positionH>
              <wp:positionV relativeFrom="paragraph">
                <wp:posOffset>303590</wp:posOffset>
              </wp:positionV>
              <wp:extent cx="5575935" cy="7936230"/>
              <wp:effectExtent l="0" t="0" r="5715"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30">
                        <a:extLst>
                          <a:ext uri="{28A0092B-C50C-407E-A947-70E740481C1C}">
                            <a14:useLocalDpi xmlns:a14="http://schemas.microsoft.com/office/drawing/2010/main" val="0"/>
                          </a:ext>
                        </a:extLst>
                      </a:blip>
                      <a:stretch>
                        <a:fillRect/>
                      </a:stretch>
                    </pic:blipFill>
                    <pic:spPr>
                      <a:xfrm>
                        <a:off x="0" y="0"/>
                        <a:ext cx="5575935" cy="7936230"/>
                      </a:xfrm>
                      <a:prstGeom prst="rect">
                        <a:avLst/>
                      </a:prstGeom>
                    </pic:spPr>
                  </pic:pic>
                </a:graphicData>
              </a:graphic>
            </wp:anchor>
          </w:drawing>
        </w:r>
      </w:ins>
      <w:ins w:id="600" w:author="Simon Wu" w:date="2017-02-01T16:04:00Z">
        <w:r w:rsidR="006019A4" w:rsidRPr="005902E2">
          <w:rPr>
            <w:b/>
            <w:u w:val="single"/>
          </w:rPr>
          <w:t>HOME</w:t>
        </w:r>
      </w:ins>
      <w:bookmarkEnd w:id="589"/>
    </w:p>
    <w:p w:rsidR="009D3A0A" w:rsidDel="008E2DF8" w:rsidRDefault="008E2DF8">
      <w:pPr>
        <w:pStyle w:val="Heading3"/>
        <w:rPr>
          <w:del w:id="601" w:author="Unknown"/>
        </w:rPr>
        <w:pPrChange w:id="602" w:author="Akemi" w:date="2017-02-01T17:44:00Z">
          <w:pPr/>
        </w:pPrChange>
      </w:pPr>
      <w:bookmarkStart w:id="603" w:name="_Toc477963283"/>
      <w:ins w:id="604" w:author="Akemi" w:date="2017-02-01T19:18:00Z">
        <w:r w:rsidRPr="00B176D8">
          <w:rPr>
            <w:noProof/>
            <w:lang w:eastAsia="ja-JP"/>
          </w:rPr>
          <w:lastRenderedPageBreak/>
          <w:drawing>
            <wp:anchor distT="0" distB="0" distL="114300" distR="114300" simplePos="0" relativeHeight="251682816" behindDoc="0" locked="0" layoutInCell="1" allowOverlap="1" wp14:anchorId="4F8DC5BB" wp14:editId="5CB022FD">
              <wp:simplePos x="0" y="0"/>
              <wp:positionH relativeFrom="column">
                <wp:posOffset>19050</wp:posOffset>
              </wp:positionH>
              <wp:positionV relativeFrom="paragraph">
                <wp:posOffset>304800</wp:posOffset>
              </wp:positionV>
              <wp:extent cx="5733415" cy="8258810"/>
              <wp:effectExtent l="0" t="0" r="635"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ome_PRINT.jpg"/>
                      <pic:cNvPicPr/>
                    </pic:nvPicPr>
                    <pic:blipFill>
                      <a:blip r:embed="rId31">
                        <a:extLst>
                          <a:ext uri="{28A0092B-C50C-407E-A947-70E740481C1C}">
                            <a14:useLocalDpi xmlns:a14="http://schemas.microsoft.com/office/drawing/2010/main" val="0"/>
                          </a:ext>
                        </a:extLst>
                      </a:blip>
                      <a:stretch>
                        <a:fillRect/>
                      </a:stretch>
                    </pic:blipFill>
                    <pic:spPr>
                      <a:xfrm>
                        <a:off x="0" y="0"/>
                        <a:ext cx="5733415" cy="8258810"/>
                      </a:xfrm>
                      <a:prstGeom prst="rect">
                        <a:avLst/>
                      </a:prstGeom>
                    </pic:spPr>
                  </pic:pic>
                </a:graphicData>
              </a:graphic>
            </wp:anchor>
          </w:drawing>
        </w:r>
        <w:r w:rsidRPr="00000317">
          <w:t>HOME (PRINT PAGE)</w:t>
        </w:r>
      </w:ins>
      <w:bookmarkEnd w:id="603"/>
    </w:p>
    <w:p w:rsidR="008E2DF8" w:rsidRPr="008E2DF8" w:rsidRDefault="008E2DF8">
      <w:pPr>
        <w:rPr>
          <w:ins w:id="605" w:author="Akemi" w:date="2017-02-01T19:18:00Z"/>
          <w:rPrChange w:id="606" w:author="Akemi" w:date="2017-02-01T19:18:00Z">
            <w:rPr>
              <w:ins w:id="607" w:author="Akemi" w:date="2017-02-01T19:18:00Z"/>
              <w:rFonts w:asciiTheme="majorHAnsi" w:eastAsiaTheme="majorEastAsia" w:hAnsiTheme="majorHAnsi" w:cstheme="majorBidi"/>
              <w:b/>
              <w:color w:val="2F5496" w:themeColor="accent1" w:themeShade="BF"/>
              <w:sz w:val="28"/>
              <w:szCs w:val="28"/>
              <w:u w:val="single"/>
            </w:rPr>
          </w:rPrChange>
        </w:rPr>
      </w:pPr>
    </w:p>
    <w:bookmarkStart w:id="608" w:name="_Toc477963284"/>
    <w:p w:rsidR="002B77D3" w:rsidDel="005146D1" w:rsidRDefault="005146D1">
      <w:pPr>
        <w:pStyle w:val="Heading3"/>
        <w:rPr>
          <w:ins w:id="609" w:author="Simon Wu" w:date="2017-02-01T16:55:00Z"/>
          <w:del w:id="610" w:author="Akemi" w:date="2017-02-01T17:51:00Z"/>
          <w:b/>
          <w:u w:val="single"/>
        </w:rPr>
        <w:pPrChange w:id="611" w:author="Simon Wu" w:date="2017-02-01T16:06:00Z">
          <w:pPr/>
        </w:pPrChange>
      </w:pPr>
      <w:ins w:id="612" w:author="Akemi" w:date="2017-02-01T17:51:00Z">
        <w:r w:rsidRPr="00B176D8">
          <w:rPr>
            <w:noProof/>
            <w:lang w:eastAsia="ja-JP"/>
          </w:rPr>
          <w:lastRenderedPageBreak/>
          <mc:AlternateContent>
            <mc:Choice Requires="wps">
              <w:drawing>
                <wp:anchor distT="0" distB="0" distL="114300" distR="114300" simplePos="0" relativeHeight="251631616" behindDoc="0" locked="0" layoutInCell="1" allowOverlap="1" wp14:anchorId="55C7DB1A" wp14:editId="17F105AC">
                  <wp:simplePos x="0" y="0"/>
                  <wp:positionH relativeFrom="column">
                    <wp:posOffset>0</wp:posOffset>
                  </wp:positionH>
                  <wp:positionV relativeFrom="paragraph">
                    <wp:posOffset>8521065</wp:posOffset>
                  </wp:positionV>
                  <wp:extent cx="5733415" cy="635"/>
                  <wp:effectExtent l="0" t="0" r="635" b="18415"/>
                  <wp:wrapSquare wrapText="bothSides"/>
                  <wp:docPr id="8" name="Text Box 8"/>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5146D1" w:rsidRPr="00B82AEB" w:rsidRDefault="005146D1">
                              <w:pPr>
                                <w:pStyle w:val="Caption"/>
                                <w:jc w:val="center"/>
                                <w:rPr>
                                  <w:noProof/>
                                </w:rPr>
                                <w:pPrChange w:id="613" w:author="Akemi" w:date="2017-02-01T17:51:00Z">
                                  <w:pPr>
                                    <w:pStyle w:val="Heading3"/>
                                  </w:pPr>
                                </w:pPrChange>
                              </w:pPr>
                              <w:ins w:id="614" w:author="Akemi" w:date="2017-02-01T17:51:00Z">
                                <w:r>
                                  <w:t xml:space="preserve">Figure </w:t>
                                </w:r>
                                <w:r>
                                  <w:fldChar w:fldCharType="begin"/>
                                </w:r>
                                <w:r>
                                  <w:instrText xml:space="preserve"> SEQ Figure \* ARABIC </w:instrText>
                                </w:r>
                              </w:ins>
                              <w:r>
                                <w:fldChar w:fldCharType="separate"/>
                              </w:r>
                              <w:ins w:id="615" w:author="Akemi" w:date="2017-02-01T18:14:00Z">
                                <w:r w:rsidR="007479DB">
                                  <w:rPr>
                                    <w:noProof/>
                                  </w:rPr>
                                  <w:t>5</w:t>
                                </w:r>
                              </w:ins>
                              <w:ins w:id="616" w:author="Akemi" w:date="2017-02-01T17:51:00Z">
                                <w:r>
                                  <w:fldChar w:fldCharType="end"/>
                                </w:r>
                                <w:r>
                                  <w:t>- This page is available once the user selects the desired building.</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7DB1A" id="Text Box 8" o:spid="_x0000_s1036" type="#_x0000_t202" style="position:absolute;margin-left:0;margin-top:670.95pt;width:451.4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" stroked="f">
                  <v:textbox style="mso-fit-shape-to-text:t" inset="0,0,0,0">
                    <w:txbxContent>
                      <w:p w:rsidR="005146D1" w:rsidRPr="00B82AEB" w:rsidRDefault="005146D1">
                        <w:pPr>
                          <w:pStyle w:val="Caption"/>
                          <w:jc w:val="center"/>
                          <w:rPr>
                            <w:noProof/>
                          </w:rPr>
                          <w:pPrChange w:id="263" w:author="Akemi" w:date="2017-02-01T17:51:00Z">
                            <w:pPr>
                              <w:pStyle w:val="Heading3"/>
                            </w:pPr>
                          </w:pPrChange>
                        </w:pPr>
                        <w:ins w:id="264" w:author="Akemi" w:date="2017-02-01T17:51:00Z">
                          <w:r>
                            <w:t xml:space="preserve">Figure </w:t>
                          </w:r>
                          <w:r>
                            <w:fldChar w:fldCharType="begin"/>
                          </w:r>
                          <w:r>
                            <w:instrText xml:space="preserve"> SEQ Figure \* ARABIC </w:instrText>
                          </w:r>
                        </w:ins>
                        <w:r>
                          <w:fldChar w:fldCharType="separate"/>
                        </w:r>
                        <w:ins w:id="265" w:author="Akemi" w:date="2017-02-01T18:14:00Z">
                          <w:r w:rsidR="007479DB">
                            <w:rPr>
                              <w:noProof/>
                            </w:rPr>
                            <w:t>5</w:t>
                          </w:r>
                        </w:ins>
                        <w:ins w:id="266" w:author="Akemi" w:date="2017-02-01T17:51:00Z">
                          <w:r>
                            <w:fldChar w:fldCharType="end"/>
                          </w:r>
                          <w:r>
                            <w:t>- This page is available once the user selects the desired building.</w:t>
                          </w:r>
                        </w:ins>
                      </w:p>
                    </w:txbxContent>
                  </v:textbox>
                  <w10:wrap type="square"/>
                </v:shape>
              </w:pict>
            </mc:Fallback>
          </mc:AlternateContent>
        </w:r>
      </w:ins>
      <w:ins w:id="617" w:author="Akemi" w:date="2017-02-01T17:50:00Z">
        <w:r>
          <w:rPr>
            <w:noProof/>
            <w:lang w:eastAsia="ja-JP"/>
            <w:rPrChange w:id="618" w:author="Unknown">
              <w:rPr>
                <w:noProof/>
                <w:lang w:eastAsia="ja-JP"/>
              </w:rPr>
            </w:rPrChange>
          </w:rPr>
          <w:drawing>
            <wp:anchor distT="0" distB="0" distL="114300" distR="114300" simplePos="0" relativeHeight="251627520" behindDoc="0" locked="0" layoutInCell="1" allowOverlap="1" wp14:anchorId="5FEAAD34" wp14:editId="64E8BD36">
              <wp:simplePos x="0" y="0"/>
              <wp:positionH relativeFrom="column">
                <wp:posOffset>0</wp:posOffset>
              </wp:positionH>
              <wp:positionV relativeFrom="paragraph">
                <wp:posOffset>303589</wp:posOffset>
              </wp:positionV>
              <wp:extent cx="5733415" cy="8160385"/>
              <wp:effectExtent l="0" t="0" r="63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uildingsInfo.jpg"/>
                      <pic:cNvPicPr/>
                    </pic:nvPicPr>
                    <pic:blipFill>
                      <a:blip r:embed="rId32">
                        <a:extLst>
                          <a:ext uri="{28A0092B-C50C-407E-A947-70E740481C1C}">
                            <a14:useLocalDpi xmlns:a14="http://schemas.microsoft.com/office/drawing/2010/main" val="0"/>
                          </a:ext>
                        </a:extLst>
                      </a:blip>
                      <a:stretch>
                        <a:fillRect/>
                      </a:stretch>
                    </pic:blipFill>
                    <pic:spPr>
                      <a:xfrm>
                        <a:off x="0" y="0"/>
                        <a:ext cx="5733415" cy="8160385"/>
                      </a:xfrm>
                      <a:prstGeom prst="rect">
                        <a:avLst/>
                      </a:prstGeom>
                    </pic:spPr>
                  </pic:pic>
                </a:graphicData>
              </a:graphic>
            </wp:anchor>
          </w:drawing>
        </w:r>
      </w:ins>
      <w:ins w:id="619" w:author="Simon Wu" w:date="2017-02-01T16:06:00Z">
        <w:r w:rsidR="002B77D3" w:rsidRPr="005902E2">
          <w:rPr>
            <w:b/>
            <w:u w:val="single"/>
          </w:rPr>
          <w:t>BUILDINGS INFO</w:t>
        </w:r>
      </w:ins>
      <w:bookmarkEnd w:id="608"/>
    </w:p>
    <w:p w:rsidR="009D3A0A" w:rsidDel="008E2DF8" w:rsidRDefault="00457E88">
      <w:pPr>
        <w:pStyle w:val="Heading3"/>
        <w:rPr>
          <w:del w:id="620" w:author="Unknown"/>
        </w:rPr>
        <w:pPrChange w:id="621" w:author="Akemi" w:date="2017-02-01T17:51:00Z">
          <w:pPr/>
        </w:pPrChange>
      </w:pPr>
      <w:bookmarkStart w:id="622" w:name="_Toc477963285"/>
      <w:ins w:id="623" w:author="Akemi" w:date="2017-02-01T19:19:00Z">
        <w:r w:rsidRPr="00B176D8">
          <w:rPr>
            <w:noProof/>
            <w:lang w:eastAsia="ja-JP"/>
          </w:rPr>
          <w:lastRenderedPageBreak/>
          <w:drawing>
            <wp:anchor distT="0" distB="0" distL="114300" distR="114300" simplePos="0" relativeHeight="251685888" behindDoc="0" locked="0" layoutInCell="1" allowOverlap="1" wp14:anchorId="3031B5AD" wp14:editId="33005BF7">
              <wp:simplePos x="0" y="0"/>
              <wp:positionH relativeFrom="column">
                <wp:posOffset>0</wp:posOffset>
              </wp:positionH>
              <wp:positionV relativeFrom="paragraph">
                <wp:posOffset>323850</wp:posOffset>
              </wp:positionV>
              <wp:extent cx="5733415" cy="8235315"/>
              <wp:effectExtent l="0" t="0" r="63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ildingsInfo_PRINT.jpg"/>
                      <pic:cNvPicPr/>
                    </pic:nvPicPr>
                    <pic:blipFill>
                      <a:blip r:embed="rId33">
                        <a:extLst>
                          <a:ext uri="{28A0092B-C50C-407E-A947-70E740481C1C}">
                            <a14:useLocalDpi xmlns:a14="http://schemas.microsoft.com/office/drawing/2010/main" val="0"/>
                          </a:ext>
                        </a:extLst>
                      </a:blip>
                      <a:stretch>
                        <a:fillRect/>
                      </a:stretch>
                    </pic:blipFill>
                    <pic:spPr>
                      <a:xfrm>
                        <a:off x="0" y="0"/>
                        <a:ext cx="5733415" cy="8235315"/>
                      </a:xfrm>
                      <a:prstGeom prst="rect">
                        <a:avLst/>
                      </a:prstGeom>
                    </pic:spPr>
                  </pic:pic>
                </a:graphicData>
              </a:graphic>
            </wp:anchor>
          </w:drawing>
        </w:r>
        <w:r w:rsidR="008E2DF8">
          <w:t>BUILDINGS INFO (PRINT PAGE)</w:t>
        </w:r>
      </w:ins>
      <w:bookmarkEnd w:id="622"/>
    </w:p>
    <w:p w:rsidR="008E2DF8" w:rsidRPr="008E2DF8" w:rsidRDefault="008E2DF8">
      <w:pPr>
        <w:rPr>
          <w:ins w:id="624" w:author="Akemi" w:date="2017-02-01T19:19:00Z"/>
          <w:rPrChange w:id="625" w:author="Akemi" w:date="2017-02-01T19:19:00Z">
            <w:rPr>
              <w:ins w:id="626" w:author="Akemi" w:date="2017-02-01T19:19:00Z"/>
              <w:b/>
              <w:u w:val="single"/>
            </w:rPr>
          </w:rPrChange>
        </w:rPr>
      </w:pPr>
    </w:p>
    <w:bookmarkStart w:id="627" w:name="_Toc477963286"/>
    <w:p w:rsidR="002B77D3" w:rsidDel="005146D1" w:rsidRDefault="005146D1">
      <w:pPr>
        <w:pStyle w:val="Heading3"/>
        <w:rPr>
          <w:ins w:id="628" w:author="Simon Wu" w:date="2017-02-01T16:55:00Z"/>
          <w:del w:id="629" w:author="Akemi" w:date="2017-02-01T17:54:00Z"/>
          <w:b/>
          <w:u w:val="single"/>
        </w:rPr>
        <w:pPrChange w:id="630" w:author="Simon Wu" w:date="2017-02-01T16:07:00Z">
          <w:pPr/>
        </w:pPrChange>
      </w:pPr>
      <w:ins w:id="631" w:author="Akemi" w:date="2017-02-01T17:53:00Z">
        <w:r w:rsidRPr="00B176D8">
          <w:rPr>
            <w:noProof/>
            <w:lang w:eastAsia="ja-JP"/>
          </w:rPr>
          <w:lastRenderedPageBreak/>
          <mc:AlternateContent>
            <mc:Choice Requires="wps">
              <w:drawing>
                <wp:anchor distT="0" distB="0" distL="114300" distR="114300" simplePos="0" relativeHeight="251639808" behindDoc="0" locked="0" layoutInCell="1" allowOverlap="1" wp14:anchorId="4C55FD85" wp14:editId="47EDD268">
                  <wp:simplePos x="0" y="0"/>
                  <wp:positionH relativeFrom="column">
                    <wp:posOffset>0</wp:posOffset>
                  </wp:positionH>
                  <wp:positionV relativeFrom="paragraph">
                    <wp:posOffset>8512175</wp:posOffset>
                  </wp:positionV>
                  <wp:extent cx="5733415" cy="635"/>
                  <wp:effectExtent l="0" t="0" r="635" b="18415"/>
                  <wp:wrapSquare wrapText="bothSides"/>
                  <wp:docPr id="10" name="Text Box 10"/>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5146D1" w:rsidRPr="00E50D24" w:rsidRDefault="005146D1">
                              <w:pPr>
                                <w:pStyle w:val="Caption"/>
                                <w:jc w:val="center"/>
                                <w:rPr>
                                  <w:noProof/>
                                </w:rPr>
                                <w:pPrChange w:id="632" w:author="Akemi" w:date="2017-02-01T17:53:00Z">
                                  <w:pPr>
                                    <w:pStyle w:val="Heading3"/>
                                  </w:pPr>
                                </w:pPrChange>
                              </w:pPr>
                              <w:ins w:id="633" w:author="Akemi" w:date="2017-02-01T17:53:00Z">
                                <w:r>
                                  <w:t xml:space="preserve">Figure </w:t>
                                </w:r>
                                <w:r>
                                  <w:fldChar w:fldCharType="begin"/>
                                </w:r>
                                <w:r>
                                  <w:instrText xml:space="preserve"> SEQ Figure \* ARABIC </w:instrText>
                                </w:r>
                              </w:ins>
                              <w:r>
                                <w:fldChar w:fldCharType="separate"/>
                              </w:r>
                              <w:ins w:id="634" w:author="Akemi" w:date="2017-02-01T18:14:00Z">
                                <w:r w:rsidR="007479DB">
                                  <w:rPr>
                                    <w:noProof/>
                                  </w:rPr>
                                  <w:t>6</w:t>
                                </w:r>
                              </w:ins>
                              <w:ins w:id="635" w:author="Akemi" w:date="2017-02-01T17:53:00Z">
                                <w:r>
                                  <w:fldChar w:fldCharType="end"/>
                                </w:r>
                                <w:r>
                                  <w:t xml:space="preserve"> - This is an option for users who may want to search by building rather than where they are.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5FD85" id="Text Box 10" o:spid="_x0000_s1037" type="#_x0000_t202" style="position:absolute;margin-left:0;margin-top:670.25pt;width:451.4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" stroked="f">
                  <v:textbox style="mso-fit-shape-to-text:t" inset="0,0,0,0">
                    <w:txbxContent>
                      <w:p w:rsidR="005146D1" w:rsidRPr="00E50D24" w:rsidRDefault="005146D1">
                        <w:pPr>
                          <w:pStyle w:val="Caption"/>
                          <w:jc w:val="center"/>
                          <w:rPr>
                            <w:noProof/>
                          </w:rPr>
                          <w:pPrChange w:id="286" w:author="Akemi" w:date="2017-02-01T17:53:00Z">
                            <w:pPr>
                              <w:pStyle w:val="Heading3"/>
                            </w:pPr>
                          </w:pPrChange>
                        </w:pPr>
                        <w:ins w:id="287" w:author="Akemi" w:date="2017-02-01T17:53:00Z">
                          <w:r>
                            <w:t xml:space="preserve">Figure </w:t>
                          </w:r>
                          <w:r>
                            <w:fldChar w:fldCharType="begin"/>
                          </w:r>
                          <w:r>
                            <w:instrText xml:space="preserve"> SEQ Figure \* ARABIC </w:instrText>
                          </w:r>
                        </w:ins>
                        <w:r>
                          <w:fldChar w:fldCharType="separate"/>
                        </w:r>
                        <w:ins w:id="288" w:author="Akemi" w:date="2017-02-01T18:14:00Z">
                          <w:r w:rsidR="007479DB">
                            <w:rPr>
                              <w:noProof/>
                            </w:rPr>
                            <w:t>6</w:t>
                          </w:r>
                        </w:ins>
                        <w:ins w:id="289" w:author="Akemi" w:date="2017-02-01T17:53:00Z">
                          <w:r>
                            <w:fldChar w:fldCharType="end"/>
                          </w:r>
                          <w:r>
                            <w:t xml:space="preserve"> - This is an option for users who may want to search by building rather than where they are.</w:t>
                          </w:r>
                        </w:ins>
                      </w:p>
                    </w:txbxContent>
                  </v:textbox>
                  <w10:wrap type="square"/>
                </v:shape>
              </w:pict>
            </mc:Fallback>
          </mc:AlternateContent>
        </w:r>
      </w:ins>
      <w:ins w:id="636" w:author="Akemi" w:date="2017-02-01T17:51:00Z">
        <w:r>
          <w:rPr>
            <w:noProof/>
            <w:lang w:eastAsia="ja-JP"/>
            <w:rPrChange w:id="637" w:author="Unknown">
              <w:rPr>
                <w:noProof/>
                <w:lang w:eastAsia="ja-JP"/>
              </w:rPr>
            </w:rPrChange>
          </w:rPr>
          <w:drawing>
            <wp:anchor distT="0" distB="0" distL="114300" distR="114300" simplePos="0" relativeHeight="251636736" behindDoc="0" locked="0" layoutInCell="1" allowOverlap="1" wp14:anchorId="1CDB74C4" wp14:editId="4FEA84E3">
              <wp:simplePos x="0" y="0"/>
              <wp:positionH relativeFrom="column">
                <wp:posOffset>0</wp:posOffset>
              </wp:positionH>
              <wp:positionV relativeFrom="paragraph">
                <wp:posOffset>316451</wp:posOffset>
              </wp:positionV>
              <wp:extent cx="5733415" cy="8138795"/>
              <wp:effectExtent l="0" t="0" r="63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ildingsHome.jpg"/>
                      <pic:cNvPicPr/>
                    </pic:nvPicPr>
                    <pic:blipFill>
                      <a:blip r:embed="rId34">
                        <a:extLst>
                          <a:ext uri="{28A0092B-C50C-407E-A947-70E740481C1C}">
                            <a14:useLocalDpi xmlns:a14="http://schemas.microsoft.com/office/drawing/2010/main" val="0"/>
                          </a:ext>
                        </a:extLst>
                      </a:blip>
                      <a:stretch>
                        <a:fillRect/>
                      </a:stretch>
                    </pic:blipFill>
                    <pic:spPr>
                      <a:xfrm>
                        <a:off x="0" y="0"/>
                        <a:ext cx="5733415" cy="8138795"/>
                      </a:xfrm>
                      <a:prstGeom prst="rect">
                        <a:avLst/>
                      </a:prstGeom>
                    </pic:spPr>
                  </pic:pic>
                </a:graphicData>
              </a:graphic>
            </wp:anchor>
          </w:drawing>
        </w:r>
      </w:ins>
      <w:ins w:id="638" w:author="Simon Wu" w:date="2017-02-01T16:07:00Z">
        <w:r w:rsidR="002B77D3" w:rsidRPr="002B77D3">
          <w:rPr>
            <w:b/>
            <w:u w:val="single"/>
            <w:rPrChange w:id="639" w:author="Simon Wu" w:date="2017-02-01T16:07:00Z">
              <w:rPr/>
            </w:rPrChange>
          </w:rPr>
          <w:t>BUILDINGS</w:t>
        </w:r>
      </w:ins>
      <w:bookmarkEnd w:id="627"/>
    </w:p>
    <w:p w:rsidR="009D3A0A" w:rsidDel="00457E88" w:rsidRDefault="00457E88">
      <w:pPr>
        <w:pStyle w:val="Heading3"/>
        <w:rPr>
          <w:del w:id="640" w:author="Unknown"/>
          <w:rFonts w:cstheme="majorHAnsi"/>
        </w:rPr>
        <w:pPrChange w:id="641" w:author="Akemi" w:date="2017-02-01T17:54:00Z">
          <w:pPr/>
        </w:pPrChange>
      </w:pPr>
      <w:bookmarkStart w:id="642" w:name="_Toc477963287"/>
      <w:ins w:id="643" w:author="Akemi" w:date="2017-02-01T19:20:00Z">
        <w:r w:rsidRPr="00B176D8">
          <w:rPr>
            <w:rFonts w:cstheme="majorHAnsi"/>
            <w:noProof/>
            <w:lang w:eastAsia="ja-JP"/>
          </w:rPr>
          <w:lastRenderedPageBreak/>
          <w:drawing>
            <wp:anchor distT="0" distB="0" distL="114300" distR="114300" simplePos="0" relativeHeight="251687936" behindDoc="0" locked="0" layoutInCell="1" allowOverlap="1" wp14:anchorId="04CB71EE" wp14:editId="780645E5">
              <wp:simplePos x="0" y="0"/>
              <wp:positionH relativeFrom="column">
                <wp:posOffset>0</wp:posOffset>
              </wp:positionH>
              <wp:positionV relativeFrom="paragraph">
                <wp:posOffset>361950</wp:posOffset>
              </wp:positionV>
              <wp:extent cx="5733415" cy="8258810"/>
              <wp:effectExtent l="0" t="0" r="635"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uildingsHome_PRINT.jpg"/>
                      <pic:cNvPicPr/>
                    </pic:nvPicPr>
                    <pic:blipFill>
                      <a:blip r:embed="rId35">
                        <a:extLst>
                          <a:ext uri="{28A0092B-C50C-407E-A947-70E740481C1C}">
                            <a14:useLocalDpi xmlns:a14="http://schemas.microsoft.com/office/drawing/2010/main" val="0"/>
                          </a:ext>
                        </a:extLst>
                      </a:blip>
                      <a:stretch>
                        <a:fillRect/>
                      </a:stretch>
                    </pic:blipFill>
                    <pic:spPr>
                      <a:xfrm>
                        <a:off x="0" y="0"/>
                        <a:ext cx="5733415" cy="8258810"/>
                      </a:xfrm>
                      <a:prstGeom prst="rect">
                        <a:avLst/>
                      </a:prstGeom>
                    </pic:spPr>
                  </pic:pic>
                </a:graphicData>
              </a:graphic>
            </wp:anchor>
          </w:drawing>
        </w:r>
      </w:ins>
      <w:ins w:id="644" w:author="Akemi" w:date="2017-02-01T19:19:00Z">
        <w:r w:rsidRPr="00000317">
          <w:rPr>
            <w:rFonts w:cstheme="majorHAnsi"/>
          </w:rPr>
          <w:t>BUILDINGS (PRINT_PAGE)</w:t>
        </w:r>
      </w:ins>
      <w:bookmarkEnd w:id="642"/>
    </w:p>
    <w:p w:rsidR="00457E88" w:rsidRPr="00457E88" w:rsidRDefault="00457E88">
      <w:pPr>
        <w:rPr>
          <w:ins w:id="645" w:author="Akemi" w:date="2017-02-01T19:20:00Z"/>
          <w:rPrChange w:id="646" w:author="Akemi" w:date="2017-02-01T19:20:00Z">
            <w:rPr>
              <w:ins w:id="647" w:author="Akemi" w:date="2017-02-01T19:20:00Z"/>
              <w:rFonts w:asciiTheme="majorHAnsi" w:eastAsiaTheme="majorEastAsia" w:hAnsiTheme="majorHAnsi" w:cstheme="majorBidi"/>
              <w:b/>
              <w:color w:val="2F5496" w:themeColor="accent1" w:themeShade="BF"/>
              <w:sz w:val="28"/>
              <w:szCs w:val="28"/>
              <w:u w:val="single"/>
            </w:rPr>
          </w:rPrChange>
        </w:rPr>
      </w:pPr>
    </w:p>
    <w:bookmarkStart w:id="648" w:name="_Toc477963288"/>
    <w:p w:rsidR="002B77D3" w:rsidDel="005146D1" w:rsidRDefault="005146D1">
      <w:pPr>
        <w:pStyle w:val="Heading3"/>
        <w:rPr>
          <w:ins w:id="649" w:author="Simon Wu" w:date="2017-02-01T16:55:00Z"/>
          <w:del w:id="650" w:author="Akemi" w:date="2017-02-01T17:56:00Z"/>
          <w:b/>
          <w:u w:val="single"/>
        </w:rPr>
        <w:pPrChange w:id="651" w:author="Simon Wu" w:date="2017-02-01T16:08:00Z">
          <w:pPr/>
        </w:pPrChange>
      </w:pPr>
      <w:ins w:id="652" w:author="Akemi" w:date="2017-02-01T17:56:00Z">
        <w:r w:rsidRPr="00B176D8">
          <w:rPr>
            <w:noProof/>
            <w:lang w:eastAsia="ja-JP"/>
          </w:rPr>
          <w:lastRenderedPageBreak/>
          <mc:AlternateContent>
            <mc:Choice Requires="wps">
              <w:drawing>
                <wp:anchor distT="0" distB="0" distL="114300" distR="114300" simplePos="0" relativeHeight="251651072" behindDoc="0" locked="0" layoutInCell="1" allowOverlap="1" wp14:anchorId="2C8F30F1" wp14:editId="79B538A1">
                  <wp:simplePos x="0" y="0"/>
                  <wp:positionH relativeFrom="column">
                    <wp:posOffset>0</wp:posOffset>
                  </wp:positionH>
                  <wp:positionV relativeFrom="paragraph">
                    <wp:posOffset>8481695</wp:posOffset>
                  </wp:positionV>
                  <wp:extent cx="5733415" cy="635"/>
                  <wp:effectExtent l="0" t="0" r="635" b="18415"/>
                  <wp:wrapSquare wrapText="bothSides"/>
                  <wp:docPr id="12" name="Text Box 12"/>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5146D1" w:rsidRPr="00E603B9" w:rsidRDefault="005146D1">
                              <w:pPr>
                                <w:pStyle w:val="Caption"/>
                                <w:jc w:val="center"/>
                                <w:rPr>
                                  <w:noProof/>
                                </w:rPr>
                                <w:pPrChange w:id="653" w:author="Akemi" w:date="2017-02-01T17:56:00Z">
                                  <w:pPr>
                                    <w:pStyle w:val="Heading3"/>
                                  </w:pPr>
                                </w:pPrChange>
                              </w:pPr>
                              <w:ins w:id="654" w:author="Akemi" w:date="2017-02-01T17:56:00Z">
                                <w:r>
                                  <w:t xml:space="preserve">Figure </w:t>
                                </w:r>
                                <w:r>
                                  <w:fldChar w:fldCharType="begin"/>
                                </w:r>
                                <w:r>
                                  <w:instrText xml:space="preserve"> SEQ Figure \* ARABIC </w:instrText>
                                </w:r>
                              </w:ins>
                              <w:r>
                                <w:fldChar w:fldCharType="separate"/>
                              </w:r>
                              <w:ins w:id="655" w:author="Akemi" w:date="2017-02-01T18:14:00Z">
                                <w:r w:rsidR="007479DB">
                                  <w:rPr>
                                    <w:noProof/>
                                  </w:rPr>
                                  <w:t>7</w:t>
                                </w:r>
                              </w:ins>
                              <w:ins w:id="656" w:author="Akemi" w:date="2017-02-01T17:56:00Z">
                                <w:r>
                                  <w:fldChar w:fldCharType="end"/>
                                </w:r>
                                <w:r>
                                  <w:t xml:space="preserve"> - Users may contact the developers directly from this page.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F30F1" id="Text Box 12" o:spid="_x0000_s1038" type="#_x0000_t202" style="position:absolute;margin-left:0;margin-top:667.85pt;width:451.4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vFULwIAAGY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" stroked="f">
                  <v:textbox style="mso-fit-shape-to-text:t" inset="0,0,0,0">
                    <w:txbxContent>
                      <w:p w:rsidR="005146D1" w:rsidRPr="00E603B9" w:rsidRDefault="005146D1">
                        <w:pPr>
                          <w:pStyle w:val="Caption"/>
                          <w:jc w:val="center"/>
                          <w:rPr>
                            <w:noProof/>
                          </w:rPr>
                          <w:pPrChange w:id="311" w:author="Akemi" w:date="2017-02-01T17:56:00Z">
                            <w:pPr>
                              <w:pStyle w:val="Heading3"/>
                            </w:pPr>
                          </w:pPrChange>
                        </w:pPr>
                        <w:ins w:id="312" w:author="Akemi" w:date="2017-02-01T17:56:00Z">
                          <w:r>
                            <w:t xml:space="preserve">Figure </w:t>
                          </w:r>
                          <w:r>
                            <w:fldChar w:fldCharType="begin"/>
                          </w:r>
                          <w:r>
                            <w:instrText xml:space="preserve"> SEQ Figure \* ARABIC </w:instrText>
                          </w:r>
                        </w:ins>
                        <w:r>
                          <w:fldChar w:fldCharType="separate"/>
                        </w:r>
                        <w:ins w:id="313" w:author="Akemi" w:date="2017-02-01T18:14:00Z">
                          <w:r w:rsidR="007479DB">
                            <w:rPr>
                              <w:noProof/>
                            </w:rPr>
                            <w:t>7</w:t>
                          </w:r>
                        </w:ins>
                        <w:ins w:id="314" w:author="Akemi" w:date="2017-02-01T17:56:00Z">
                          <w:r>
                            <w:fldChar w:fldCharType="end"/>
                          </w:r>
                          <w:r>
                            <w:t xml:space="preserve"> - Users may contact the developers directly from this page.</w:t>
                          </w:r>
                        </w:ins>
                      </w:p>
                    </w:txbxContent>
                  </v:textbox>
                  <w10:wrap type="square"/>
                </v:shape>
              </w:pict>
            </mc:Fallback>
          </mc:AlternateContent>
        </w:r>
      </w:ins>
      <w:ins w:id="657" w:author="Akemi" w:date="2017-02-01T17:55:00Z">
        <w:r>
          <w:rPr>
            <w:noProof/>
            <w:lang w:eastAsia="ja-JP"/>
            <w:rPrChange w:id="658" w:author="Unknown">
              <w:rPr>
                <w:noProof/>
                <w:lang w:eastAsia="ja-JP"/>
              </w:rPr>
            </w:rPrChange>
          </w:rPr>
          <w:drawing>
            <wp:anchor distT="0" distB="0" distL="114300" distR="114300" simplePos="0" relativeHeight="251645952" behindDoc="0" locked="0" layoutInCell="1" allowOverlap="1" wp14:anchorId="01005AB0" wp14:editId="173E139C">
              <wp:simplePos x="0" y="0"/>
              <wp:positionH relativeFrom="column">
                <wp:posOffset>-59</wp:posOffset>
              </wp:positionH>
              <wp:positionV relativeFrom="paragraph">
                <wp:posOffset>285750</wp:posOffset>
              </wp:positionV>
              <wp:extent cx="5733415" cy="8138795"/>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_us.jpg"/>
                      <pic:cNvPicPr/>
                    </pic:nvPicPr>
                    <pic:blipFill>
                      <a:blip r:embed="rId36">
                        <a:extLst>
                          <a:ext uri="{28A0092B-C50C-407E-A947-70E740481C1C}">
                            <a14:useLocalDpi xmlns:a14="http://schemas.microsoft.com/office/drawing/2010/main" val="0"/>
                          </a:ext>
                        </a:extLst>
                      </a:blip>
                      <a:stretch>
                        <a:fillRect/>
                      </a:stretch>
                    </pic:blipFill>
                    <pic:spPr>
                      <a:xfrm>
                        <a:off x="0" y="0"/>
                        <a:ext cx="5733415" cy="8138795"/>
                      </a:xfrm>
                      <a:prstGeom prst="rect">
                        <a:avLst/>
                      </a:prstGeom>
                    </pic:spPr>
                  </pic:pic>
                </a:graphicData>
              </a:graphic>
            </wp:anchor>
          </w:drawing>
        </w:r>
      </w:ins>
      <w:ins w:id="659" w:author="Simon Wu" w:date="2017-02-01T16:53:00Z">
        <w:r w:rsidR="005902E2" w:rsidRPr="005902E2">
          <w:rPr>
            <w:b/>
            <w:u w:val="single"/>
            <w:rPrChange w:id="660" w:author="Simon Wu" w:date="2017-02-01T16:54:00Z">
              <w:rPr/>
            </w:rPrChange>
          </w:rPr>
          <w:t>CONTACT</w:t>
        </w:r>
      </w:ins>
      <w:bookmarkEnd w:id="648"/>
    </w:p>
    <w:p w:rsidR="009D3A0A" w:rsidDel="00457E88" w:rsidRDefault="00457E88">
      <w:pPr>
        <w:pStyle w:val="Heading3"/>
        <w:rPr>
          <w:del w:id="661" w:author="Unknown"/>
        </w:rPr>
        <w:pPrChange w:id="662" w:author="Akemi" w:date="2017-02-01T17:56:00Z">
          <w:pPr/>
        </w:pPrChange>
      </w:pPr>
      <w:bookmarkStart w:id="663" w:name="_Toc477963289"/>
      <w:ins w:id="664" w:author="Akemi" w:date="2017-02-01T19:21:00Z">
        <w:r w:rsidRPr="00B176D8">
          <w:rPr>
            <w:noProof/>
            <w:lang w:eastAsia="ja-JP"/>
          </w:rPr>
          <w:lastRenderedPageBreak/>
          <w:drawing>
            <wp:anchor distT="0" distB="0" distL="114300" distR="114300" simplePos="0" relativeHeight="251691008" behindDoc="1" locked="0" layoutInCell="1" allowOverlap="1" wp14:anchorId="64CCDD46" wp14:editId="33AF7A1D">
              <wp:simplePos x="0" y="0"/>
              <wp:positionH relativeFrom="column">
                <wp:posOffset>0</wp:posOffset>
              </wp:positionH>
              <wp:positionV relativeFrom="paragraph">
                <wp:posOffset>369570</wp:posOffset>
              </wp:positionV>
              <wp:extent cx="5733415" cy="8138795"/>
              <wp:effectExtent l="0" t="0" r="635" b="0"/>
              <wp:wrapTight wrapText="bothSides">
                <wp:wrapPolygon edited="0">
                  <wp:start x="0" y="0"/>
                  <wp:lineTo x="0" y="21538"/>
                  <wp:lineTo x="21531" y="21538"/>
                  <wp:lineTo x="2153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act_us_PRINT.jpg"/>
                      <pic:cNvPicPr/>
                    </pic:nvPicPr>
                    <pic:blipFill>
                      <a:blip r:embed="rId37">
                        <a:extLst>
                          <a:ext uri="{28A0092B-C50C-407E-A947-70E740481C1C}">
                            <a14:useLocalDpi xmlns:a14="http://schemas.microsoft.com/office/drawing/2010/main" val="0"/>
                          </a:ext>
                        </a:extLst>
                      </a:blip>
                      <a:stretch>
                        <a:fillRect/>
                      </a:stretch>
                    </pic:blipFill>
                    <pic:spPr>
                      <a:xfrm>
                        <a:off x="0" y="0"/>
                        <a:ext cx="5733415" cy="8138795"/>
                      </a:xfrm>
                      <a:prstGeom prst="rect">
                        <a:avLst/>
                      </a:prstGeom>
                    </pic:spPr>
                  </pic:pic>
                </a:graphicData>
              </a:graphic>
            </wp:anchor>
          </w:drawing>
        </w:r>
        <w:r>
          <w:t>CONTACT (PRINT PAGE)</w:t>
        </w:r>
      </w:ins>
      <w:bookmarkEnd w:id="663"/>
    </w:p>
    <w:p w:rsidR="00457E88" w:rsidRPr="00457E88" w:rsidRDefault="00457E88">
      <w:pPr>
        <w:rPr>
          <w:ins w:id="665" w:author="Akemi" w:date="2017-02-01T19:21:00Z"/>
        </w:rPr>
      </w:pPr>
    </w:p>
    <w:bookmarkStart w:id="666" w:name="_Toc477963290"/>
    <w:p w:rsidR="005902E2" w:rsidDel="005146D1" w:rsidRDefault="005146D1">
      <w:pPr>
        <w:pStyle w:val="Heading3"/>
        <w:rPr>
          <w:ins w:id="667" w:author="Simon Wu" w:date="2017-02-01T16:55:00Z"/>
          <w:del w:id="668" w:author="Akemi" w:date="2017-02-01T18:01:00Z"/>
          <w:b/>
          <w:u w:val="single"/>
        </w:rPr>
        <w:pPrChange w:id="669" w:author="Simon Wu" w:date="2017-02-01T16:53:00Z">
          <w:pPr/>
        </w:pPrChange>
      </w:pPr>
      <w:ins w:id="670" w:author="Akemi" w:date="2017-02-01T17:58:00Z">
        <w:r w:rsidRPr="00B176D8">
          <w:rPr>
            <w:noProof/>
            <w:lang w:eastAsia="ja-JP"/>
          </w:rPr>
          <w:lastRenderedPageBreak/>
          <mc:AlternateContent>
            <mc:Choice Requires="wps">
              <w:drawing>
                <wp:anchor distT="0" distB="0" distL="114300" distR="114300" simplePos="0" relativeHeight="251660288" behindDoc="0" locked="0" layoutInCell="1" allowOverlap="1" wp14:anchorId="47BA19F5" wp14:editId="18E9F645">
                  <wp:simplePos x="0" y="0"/>
                  <wp:positionH relativeFrom="column">
                    <wp:posOffset>0</wp:posOffset>
                  </wp:positionH>
                  <wp:positionV relativeFrom="paragraph">
                    <wp:posOffset>8498205</wp:posOffset>
                  </wp:positionV>
                  <wp:extent cx="5733415" cy="635"/>
                  <wp:effectExtent l="0" t="0" r="635" b="18415"/>
                  <wp:wrapSquare wrapText="bothSides"/>
                  <wp:docPr id="14" name="Text Box 14"/>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5146D1" w:rsidRPr="00102F19" w:rsidRDefault="005146D1">
                              <w:pPr>
                                <w:pStyle w:val="Caption"/>
                                <w:jc w:val="center"/>
                                <w:rPr>
                                  <w:noProof/>
                                </w:rPr>
                                <w:pPrChange w:id="671" w:author="Akemi" w:date="2017-02-01T17:58:00Z">
                                  <w:pPr>
                                    <w:pStyle w:val="Heading3"/>
                                  </w:pPr>
                                </w:pPrChange>
                              </w:pPr>
                              <w:ins w:id="672" w:author="Akemi" w:date="2017-02-01T17:58:00Z">
                                <w:r>
                                  <w:t xml:space="preserve">Figure </w:t>
                                </w:r>
                                <w:r>
                                  <w:fldChar w:fldCharType="begin"/>
                                </w:r>
                                <w:r>
                                  <w:instrText xml:space="preserve"> SEQ Figure \* ARABIC </w:instrText>
                                </w:r>
                              </w:ins>
                              <w:r>
                                <w:fldChar w:fldCharType="separate"/>
                              </w:r>
                              <w:ins w:id="673" w:author="Akemi" w:date="2017-02-01T18:14:00Z">
                                <w:r w:rsidR="007479DB">
                                  <w:rPr>
                                    <w:noProof/>
                                  </w:rPr>
                                  <w:t>8</w:t>
                                </w:r>
                              </w:ins>
                              <w:ins w:id="674" w:author="Akemi" w:date="2017-02-01T17:58:00Z">
                                <w:r>
                                  <w:fldChar w:fldCharType="end"/>
                                </w:r>
                                <w:r>
                                  <w:t xml:space="preserve"> - Glossary, equipped with a comments section so suggestions can be given out by users.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A19F5" id="Text Box 14" o:spid="_x0000_s1039" type="#_x0000_t202" style="position:absolute;margin-left:0;margin-top:669.15pt;width:451.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XJLwIAAGY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" stroked="f">
                  <v:textbox style="mso-fit-shape-to-text:t" inset="0,0,0,0">
                    <w:txbxContent>
                      <w:p w:rsidR="005146D1" w:rsidRPr="00102F19" w:rsidRDefault="005146D1">
                        <w:pPr>
                          <w:pStyle w:val="Caption"/>
                          <w:jc w:val="center"/>
                          <w:rPr>
                            <w:noProof/>
                          </w:rPr>
                          <w:pPrChange w:id="333" w:author="Akemi" w:date="2017-02-01T17:58:00Z">
                            <w:pPr>
                              <w:pStyle w:val="Heading3"/>
                            </w:pPr>
                          </w:pPrChange>
                        </w:pPr>
                        <w:ins w:id="334" w:author="Akemi" w:date="2017-02-01T17:58:00Z">
                          <w:r>
                            <w:t xml:space="preserve">Figure </w:t>
                          </w:r>
                          <w:r>
                            <w:fldChar w:fldCharType="begin"/>
                          </w:r>
                          <w:r>
                            <w:instrText xml:space="preserve"> SEQ Figure \* ARABIC </w:instrText>
                          </w:r>
                        </w:ins>
                        <w:r>
                          <w:fldChar w:fldCharType="separate"/>
                        </w:r>
                        <w:ins w:id="335" w:author="Akemi" w:date="2017-02-01T18:14:00Z">
                          <w:r w:rsidR="007479DB">
                            <w:rPr>
                              <w:noProof/>
                            </w:rPr>
                            <w:t>8</w:t>
                          </w:r>
                        </w:ins>
                        <w:ins w:id="336" w:author="Akemi" w:date="2017-02-01T17:58:00Z">
                          <w:r>
                            <w:fldChar w:fldCharType="end"/>
                          </w:r>
                          <w:r>
                            <w:t xml:space="preserve"> - Glossary, equipped with a comments section so suggestions can be given out by users.</w:t>
                          </w:r>
                        </w:ins>
                      </w:p>
                    </w:txbxContent>
                  </v:textbox>
                  <w10:wrap type="square"/>
                </v:shape>
              </w:pict>
            </mc:Fallback>
          </mc:AlternateContent>
        </w:r>
      </w:ins>
      <w:ins w:id="675" w:author="Akemi" w:date="2017-02-01T17:57:00Z">
        <w:r>
          <w:rPr>
            <w:noProof/>
            <w:lang w:eastAsia="ja-JP"/>
            <w:rPrChange w:id="676" w:author="Unknown">
              <w:rPr>
                <w:noProof/>
                <w:lang w:eastAsia="ja-JP"/>
              </w:rPr>
            </w:rPrChange>
          </w:rPr>
          <w:drawing>
            <wp:anchor distT="0" distB="0" distL="114300" distR="114300" simplePos="0" relativeHeight="251657216" behindDoc="0" locked="0" layoutInCell="1" allowOverlap="1" wp14:anchorId="1E0FCF82" wp14:editId="68C9A851">
              <wp:simplePos x="0" y="0"/>
              <wp:positionH relativeFrom="column">
                <wp:posOffset>0</wp:posOffset>
              </wp:positionH>
              <wp:positionV relativeFrom="paragraph">
                <wp:posOffset>280699</wp:posOffset>
              </wp:positionV>
              <wp:extent cx="5733415" cy="8160385"/>
              <wp:effectExtent l="0" t="0" r="63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lossary.jpg"/>
                      <pic:cNvPicPr/>
                    </pic:nvPicPr>
                    <pic:blipFill>
                      <a:blip r:embed="rId38">
                        <a:extLst>
                          <a:ext uri="{28A0092B-C50C-407E-A947-70E740481C1C}">
                            <a14:useLocalDpi xmlns:a14="http://schemas.microsoft.com/office/drawing/2010/main" val="0"/>
                          </a:ext>
                        </a:extLst>
                      </a:blip>
                      <a:stretch>
                        <a:fillRect/>
                      </a:stretch>
                    </pic:blipFill>
                    <pic:spPr>
                      <a:xfrm>
                        <a:off x="0" y="0"/>
                        <a:ext cx="5733415" cy="8160385"/>
                      </a:xfrm>
                      <a:prstGeom prst="rect">
                        <a:avLst/>
                      </a:prstGeom>
                    </pic:spPr>
                  </pic:pic>
                </a:graphicData>
              </a:graphic>
            </wp:anchor>
          </w:drawing>
        </w:r>
      </w:ins>
      <w:ins w:id="677" w:author="Simon Wu" w:date="2017-02-01T16:53:00Z">
        <w:r w:rsidR="005902E2" w:rsidRPr="005902E2">
          <w:rPr>
            <w:b/>
            <w:u w:val="single"/>
            <w:rPrChange w:id="678" w:author="Simon Wu" w:date="2017-02-01T16:54:00Z">
              <w:rPr/>
            </w:rPrChange>
          </w:rPr>
          <w:t>GLOSSARY</w:t>
        </w:r>
      </w:ins>
      <w:bookmarkEnd w:id="666"/>
    </w:p>
    <w:p w:rsidR="009D3A0A" w:rsidRDefault="00457E88">
      <w:pPr>
        <w:pStyle w:val="Heading3"/>
        <w:rPr>
          <w:ins w:id="679" w:author="Akemi" w:date="2017-02-01T19:22:00Z"/>
        </w:rPr>
        <w:pPrChange w:id="680" w:author="Akemi" w:date="2017-02-01T18:01:00Z">
          <w:pPr/>
        </w:pPrChange>
      </w:pPr>
      <w:bookmarkStart w:id="681" w:name="_Toc477963291"/>
      <w:ins w:id="682" w:author="Akemi" w:date="2017-02-01T19:22:00Z">
        <w:r w:rsidRPr="00B176D8">
          <w:rPr>
            <w:noProof/>
            <w:lang w:eastAsia="ja-JP"/>
          </w:rPr>
          <w:lastRenderedPageBreak/>
          <w:drawing>
            <wp:anchor distT="0" distB="0" distL="114300" distR="114300" simplePos="0" relativeHeight="251693056" behindDoc="0" locked="0" layoutInCell="1" allowOverlap="1" wp14:anchorId="38E50D33" wp14:editId="19B67FA7">
              <wp:simplePos x="0" y="0"/>
              <wp:positionH relativeFrom="column">
                <wp:posOffset>0</wp:posOffset>
              </wp:positionH>
              <wp:positionV relativeFrom="paragraph">
                <wp:posOffset>419100</wp:posOffset>
              </wp:positionV>
              <wp:extent cx="5733415" cy="8022590"/>
              <wp:effectExtent l="0" t="0" r="63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lossary print.jpg"/>
                      <pic:cNvPicPr/>
                    </pic:nvPicPr>
                    <pic:blipFill>
                      <a:blip r:embed="rId39">
                        <a:extLst>
                          <a:ext uri="{28A0092B-C50C-407E-A947-70E740481C1C}">
                            <a14:useLocalDpi xmlns:a14="http://schemas.microsoft.com/office/drawing/2010/main" val="0"/>
                          </a:ext>
                        </a:extLst>
                      </a:blip>
                      <a:stretch>
                        <a:fillRect/>
                      </a:stretch>
                    </pic:blipFill>
                    <pic:spPr>
                      <a:xfrm>
                        <a:off x="0" y="0"/>
                        <a:ext cx="5733415" cy="8022590"/>
                      </a:xfrm>
                      <a:prstGeom prst="rect">
                        <a:avLst/>
                      </a:prstGeom>
                    </pic:spPr>
                  </pic:pic>
                </a:graphicData>
              </a:graphic>
            </wp:anchor>
          </w:drawing>
        </w:r>
        <w:r>
          <w:t>GLOSSARY (PRINT PAGE)</w:t>
        </w:r>
        <w:bookmarkEnd w:id="681"/>
      </w:ins>
    </w:p>
    <w:p w:rsidR="00457E88" w:rsidRPr="00457E88" w:rsidRDefault="00457E88">
      <w:pPr>
        <w:rPr>
          <w:ins w:id="683" w:author="Simon Wu" w:date="2017-02-01T16:53:00Z"/>
        </w:rPr>
      </w:pPr>
    </w:p>
    <w:bookmarkStart w:id="684" w:name="_Toc477963292"/>
    <w:p w:rsidR="005902E2" w:rsidDel="007479DB" w:rsidRDefault="007479DB">
      <w:pPr>
        <w:pStyle w:val="Heading3"/>
        <w:rPr>
          <w:ins w:id="685" w:author="Simon Wu" w:date="2017-02-01T16:55:00Z"/>
          <w:del w:id="686" w:author="Akemi" w:date="2017-02-01T18:06:00Z"/>
          <w:b/>
          <w:u w:val="single"/>
        </w:rPr>
        <w:pPrChange w:id="687" w:author="Simon Wu" w:date="2017-02-01T16:54:00Z">
          <w:pPr/>
        </w:pPrChange>
      </w:pPr>
      <w:ins w:id="688" w:author="Akemi" w:date="2017-02-01T18:06:00Z">
        <w:r w:rsidRPr="00B176D8">
          <w:rPr>
            <w:noProof/>
            <w:lang w:eastAsia="ja-JP"/>
          </w:rPr>
          <w:lastRenderedPageBreak/>
          <mc:AlternateContent>
            <mc:Choice Requires="wps">
              <w:drawing>
                <wp:anchor distT="0" distB="0" distL="114300" distR="114300" simplePos="0" relativeHeight="251676672" behindDoc="0" locked="0" layoutInCell="1" allowOverlap="1" wp14:anchorId="4CEB8A19" wp14:editId="23A62A1C">
                  <wp:simplePos x="0" y="0"/>
                  <wp:positionH relativeFrom="column">
                    <wp:posOffset>0</wp:posOffset>
                  </wp:positionH>
                  <wp:positionV relativeFrom="paragraph">
                    <wp:posOffset>8434705</wp:posOffset>
                  </wp:positionV>
                  <wp:extent cx="5733415" cy="635"/>
                  <wp:effectExtent l="0" t="0" r="635" b="18415"/>
                  <wp:wrapSquare wrapText="bothSides"/>
                  <wp:docPr id="16" name="Text Box 16"/>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7479DB" w:rsidRPr="005D783A" w:rsidRDefault="007479DB">
                              <w:pPr>
                                <w:pStyle w:val="Caption"/>
                                <w:jc w:val="center"/>
                                <w:rPr>
                                  <w:u w:val="single"/>
                                </w:rPr>
                                <w:pPrChange w:id="689" w:author="Akemi" w:date="2017-02-01T18:06:00Z">
                                  <w:pPr>
                                    <w:pStyle w:val="Heading3"/>
                                  </w:pPr>
                                </w:pPrChange>
                              </w:pPr>
                              <w:ins w:id="690" w:author="Akemi" w:date="2017-02-01T18:06:00Z">
                                <w:r>
                                  <w:t xml:space="preserve">Figure </w:t>
                                </w:r>
                                <w:r>
                                  <w:fldChar w:fldCharType="begin"/>
                                </w:r>
                                <w:r>
                                  <w:instrText xml:space="preserve"> SEQ Figure \* ARABIC </w:instrText>
                                </w:r>
                              </w:ins>
                              <w:r>
                                <w:fldChar w:fldCharType="separate"/>
                              </w:r>
                              <w:ins w:id="691" w:author="Akemi" w:date="2017-02-01T18:14:00Z">
                                <w:r>
                                  <w:rPr>
                                    <w:noProof/>
                                  </w:rPr>
                                  <w:t>9</w:t>
                                </w:r>
                              </w:ins>
                              <w:ins w:id="692" w:author="Akemi" w:date="2017-02-01T18:06:00Z">
                                <w:r>
                                  <w:fldChar w:fldCharType="end"/>
                                </w:r>
                                <w:r>
                                  <w:t xml:space="preserve"> - The user log-in page can be accessed from the top right-hand corner.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B8A19" id="Text Box 16" o:spid="_x0000_s1040" type="#_x0000_t202" style="position:absolute;margin-left:0;margin-top:664.15pt;width:451.4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" stroked="f">
                  <v:textbox style="mso-fit-shape-to-text:t" inset="0,0,0,0">
                    <w:txbxContent>
                      <w:p w:rsidR="007479DB" w:rsidRPr="005D783A" w:rsidRDefault="007479DB">
                        <w:pPr>
                          <w:pStyle w:val="Caption"/>
                          <w:jc w:val="center"/>
                          <w:rPr>
                            <w:u w:val="single"/>
                          </w:rPr>
                          <w:pPrChange w:id="355" w:author="Akemi" w:date="2017-02-01T18:06:00Z">
                            <w:pPr>
                              <w:pStyle w:val="Heading3"/>
                            </w:pPr>
                          </w:pPrChange>
                        </w:pPr>
                        <w:ins w:id="356" w:author="Akemi" w:date="2017-02-01T18:06:00Z">
                          <w:r>
                            <w:t xml:space="preserve">Figure </w:t>
                          </w:r>
                          <w:r>
                            <w:fldChar w:fldCharType="begin"/>
                          </w:r>
                          <w:r>
                            <w:instrText xml:space="preserve"> SEQ Figure \* ARABIC </w:instrText>
                          </w:r>
                        </w:ins>
                        <w:r>
                          <w:fldChar w:fldCharType="separate"/>
                        </w:r>
                        <w:ins w:id="357" w:author="Akemi" w:date="2017-02-01T18:14:00Z">
                          <w:r>
                            <w:rPr>
                              <w:noProof/>
                            </w:rPr>
                            <w:t>9</w:t>
                          </w:r>
                        </w:ins>
                        <w:ins w:id="358" w:author="Akemi" w:date="2017-02-01T18:06:00Z">
                          <w:r>
                            <w:fldChar w:fldCharType="end"/>
                          </w:r>
                          <w:r>
                            <w:t xml:space="preserve"> - The user log-in page can be accessed from the top right-hand corner.</w:t>
                          </w:r>
                        </w:ins>
                      </w:p>
                    </w:txbxContent>
                  </v:textbox>
                  <w10:wrap type="square"/>
                </v:shape>
              </w:pict>
            </mc:Fallback>
          </mc:AlternateContent>
        </w:r>
      </w:ins>
      <w:ins w:id="693" w:author="Akemi" w:date="2017-02-01T18:03:00Z">
        <w:r w:rsidR="005146D1">
          <w:rPr>
            <w:noProof/>
            <w:lang w:eastAsia="ja-JP"/>
            <w:rPrChange w:id="694" w:author="Unknown">
              <w:rPr>
                <w:noProof/>
                <w:lang w:eastAsia="ja-JP"/>
              </w:rPr>
            </w:rPrChange>
          </w:rPr>
          <w:drawing>
            <wp:anchor distT="0" distB="0" distL="114300" distR="114300" simplePos="0" relativeHeight="251666432" behindDoc="0" locked="0" layoutInCell="1" allowOverlap="1" wp14:anchorId="7D4EE650" wp14:editId="38F2C274">
              <wp:simplePos x="0" y="0"/>
              <wp:positionH relativeFrom="column">
                <wp:posOffset>-413</wp:posOffset>
              </wp:positionH>
              <wp:positionV relativeFrom="paragraph">
                <wp:posOffset>310766</wp:posOffset>
              </wp:positionV>
              <wp:extent cx="5733415" cy="8067040"/>
              <wp:effectExtent l="0" t="0" r="63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jpg"/>
                      <pic:cNvPicPr/>
                    </pic:nvPicPr>
                    <pic:blipFill>
                      <a:blip r:embed="rId40">
                        <a:extLst>
                          <a:ext uri="{28A0092B-C50C-407E-A947-70E740481C1C}">
                            <a14:useLocalDpi xmlns:a14="http://schemas.microsoft.com/office/drawing/2010/main" val="0"/>
                          </a:ext>
                        </a:extLst>
                      </a:blip>
                      <a:stretch>
                        <a:fillRect/>
                      </a:stretch>
                    </pic:blipFill>
                    <pic:spPr>
                      <a:xfrm>
                        <a:off x="0" y="0"/>
                        <a:ext cx="5733415" cy="8067040"/>
                      </a:xfrm>
                      <a:prstGeom prst="rect">
                        <a:avLst/>
                      </a:prstGeom>
                    </pic:spPr>
                  </pic:pic>
                </a:graphicData>
              </a:graphic>
            </wp:anchor>
          </w:drawing>
        </w:r>
      </w:ins>
      <w:ins w:id="695" w:author="Simon Wu" w:date="2017-02-01T16:54:00Z">
        <w:r w:rsidR="005902E2">
          <w:rPr>
            <w:b/>
            <w:u w:val="single"/>
          </w:rPr>
          <w:t>USER LOGIN</w:t>
        </w:r>
      </w:ins>
      <w:bookmarkEnd w:id="684"/>
    </w:p>
    <w:p w:rsidR="009D3A0A" w:rsidDel="00457E88" w:rsidRDefault="00457E88">
      <w:pPr>
        <w:pStyle w:val="Heading3"/>
        <w:rPr>
          <w:del w:id="696" w:author="Unknown"/>
        </w:rPr>
        <w:pPrChange w:id="697" w:author="Akemi" w:date="2017-02-01T18:06:00Z">
          <w:pPr/>
        </w:pPrChange>
      </w:pPr>
      <w:bookmarkStart w:id="698" w:name="_Toc477963293"/>
      <w:ins w:id="699" w:author="Akemi" w:date="2017-02-01T19:22:00Z">
        <w:r w:rsidRPr="00B176D8">
          <w:rPr>
            <w:noProof/>
            <w:lang w:eastAsia="ja-JP"/>
          </w:rPr>
          <w:lastRenderedPageBreak/>
          <w:drawing>
            <wp:anchor distT="0" distB="0" distL="114300" distR="114300" simplePos="0" relativeHeight="251696128" behindDoc="0" locked="0" layoutInCell="1" allowOverlap="1" wp14:anchorId="5A6DC547" wp14:editId="29CBB08A">
              <wp:simplePos x="0" y="0"/>
              <wp:positionH relativeFrom="column">
                <wp:posOffset>0</wp:posOffset>
              </wp:positionH>
              <wp:positionV relativeFrom="paragraph">
                <wp:posOffset>419100</wp:posOffset>
              </wp:positionV>
              <wp:extent cx="5733415" cy="8044815"/>
              <wp:effectExtent l="0" t="0" r="63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_PRINT.jpg"/>
                      <pic:cNvPicPr/>
                    </pic:nvPicPr>
                    <pic:blipFill>
                      <a:blip r:embed="rId41">
                        <a:extLst>
                          <a:ext uri="{28A0092B-C50C-407E-A947-70E740481C1C}">
                            <a14:useLocalDpi xmlns:a14="http://schemas.microsoft.com/office/drawing/2010/main" val="0"/>
                          </a:ext>
                        </a:extLst>
                      </a:blip>
                      <a:stretch>
                        <a:fillRect/>
                      </a:stretch>
                    </pic:blipFill>
                    <pic:spPr>
                      <a:xfrm>
                        <a:off x="0" y="0"/>
                        <a:ext cx="5733415" cy="8044815"/>
                      </a:xfrm>
                      <a:prstGeom prst="rect">
                        <a:avLst/>
                      </a:prstGeom>
                    </pic:spPr>
                  </pic:pic>
                </a:graphicData>
              </a:graphic>
            </wp:anchor>
          </w:drawing>
        </w:r>
        <w:r>
          <w:t>USER LOG-IN (PRINT PAGE)</w:t>
        </w:r>
      </w:ins>
      <w:bookmarkEnd w:id="698"/>
    </w:p>
    <w:p w:rsidR="00457E88" w:rsidRPr="00457E88" w:rsidRDefault="00457E88">
      <w:pPr>
        <w:rPr>
          <w:ins w:id="700" w:author="Akemi" w:date="2017-02-01T19:22:00Z"/>
          <w:rPrChange w:id="701" w:author="Akemi" w:date="2017-02-01T19:22:00Z">
            <w:rPr>
              <w:ins w:id="702" w:author="Akemi" w:date="2017-02-01T19:22:00Z"/>
              <w:b/>
              <w:u w:val="single"/>
            </w:rPr>
          </w:rPrChange>
        </w:rPr>
      </w:pPr>
    </w:p>
    <w:bookmarkStart w:id="703" w:name="_Toc477963294"/>
    <w:p w:rsidR="005902E2" w:rsidDel="007479DB" w:rsidRDefault="007479DB">
      <w:pPr>
        <w:pStyle w:val="Heading3"/>
        <w:rPr>
          <w:ins w:id="704" w:author="Simon Wu" w:date="2017-02-01T16:55:00Z"/>
          <w:del w:id="705" w:author="Akemi" w:date="2017-02-01T18:13:00Z"/>
          <w:b/>
          <w:u w:val="single"/>
        </w:rPr>
        <w:pPrChange w:id="706" w:author="Simon Wu" w:date="2017-02-01T16:54:00Z">
          <w:pPr/>
        </w:pPrChange>
      </w:pPr>
      <w:ins w:id="707" w:author="Akemi" w:date="2017-02-01T18:11:00Z">
        <w:r w:rsidRPr="00B176D8">
          <w:rPr>
            <w:noProof/>
            <w:lang w:eastAsia="ja-JP"/>
          </w:rPr>
          <w:lastRenderedPageBreak/>
          <mc:AlternateContent>
            <mc:Choice Requires="wps">
              <w:drawing>
                <wp:anchor distT="0" distB="0" distL="114300" distR="114300" simplePos="0" relativeHeight="251678720" behindDoc="0" locked="0" layoutInCell="1" allowOverlap="1" wp14:anchorId="44AA58D4" wp14:editId="37AFBBDB">
                  <wp:simplePos x="0" y="0"/>
                  <wp:positionH relativeFrom="column">
                    <wp:posOffset>0</wp:posOffset>
                  </wp:positionH>
                  <wp:positionV relativeFrom="paragraph">
                    <wp:posOffset>8502650</wp:posOffset>
                  </wp:positionV>
                  <wp:extent cx="5733415" cy="635"/>
                  <wp:effectExtent l="0" t="0" r="635" b="18415"/>
                  <wp:wrapSquare wrapText="bothSides"/>
                  <wp:docPr id="18" name="Text Box 18"/>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7479DB" w:rsidRPr="0029199A" w:rsidRDefault="007479DB">
                              <w:pPr>
                                <w:pStyle w:val="Caption"/>
                                <w:jc w:val="center"/>
                                <w:rPr>
                                  <w:noProof/>
                                </w:rPr>
                                <w:pPrChange w:id="708" w:author="Akemi" w:date="2017-02-01T18:11:00Z">
                                  <w:pPr>
                                    <w:pStyle w:val="Heading3"/>
                                  </w:pPr>
                                </w:pPrChange>
                              </w:pPr>
                              <w:ins w:id="709" w:author="Akemi" w:date="2017-02-01T18:11:00Z">
                                <w:r>
                                  <w:t xml:space="preserve">Figure </w:t>
                                </w:r>
                                <w:r>
                                  <w:fldChar w:fldCharType="begin"/>
                                </w:r>
                                <w:r>
                                  <w:instrText xml:space="preserve"> SEQ Figure \* ARABIC </w:instrText>
                                </w:r>
                              </w:ins>
                              <w:r>
                                <w:fldChar w:fldCharType="separate"/>
                              </w:r>
                              <w:ins w:id="710" w:author="Akemi" w:date="2017-02-01T18:14:00Z">
                                <w:r>
                                  <w:rPr>
                                    <w:noProof/>
                                  </w:rPr>
                                  <w:t>10</w:t>
                                </w:r>
                              </w:ins>
                              <w:ins w:id="711" w:author="Akemi" w:date="2017-02-01T18:11:00Z">
                                <w:r>
                                  <w:fldChar w:fldCharType="end"/>
                                </w:r>
                                <w:r>
                                  <w:t xml:space="preserve"> - Users will be able to change their personal information on this page.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A58D4" id="Text Box 18" o:spid="_x0000_s1041" type="#_x0000_t202" style="position:absolute;margin-left:0;margin-top:669.5pt;width:451.4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" stroked="f">
                  <v:textbox style="mso-fit-shape-to-text:t" inset="0,0,0,0">
                    <w:txbxContent>
                      <w:p w:rsidR="007479DB" w:rsidRPr="0029199A" w:rsidRDefault="007479DB">
                        <w:pPr>
                          <w:pStyle w:val="Caption"/>
                          <w:jc w:val="center"/>
                          <w:rPr>
                            <w:noProof/>
                          </w:rPr>
                          <w:pPrChange w:id="378" w:author="Akemi" w:date="2017-02-01T18:11:00Z">
                            <w:pPr>
                              <w:pStyle w:val="Heading3"/>
                            </w:pPr>
                          </w:pPrChange>
                        </w:pPr>
                        <w:ins w:id="379" w:author="Akemi" w:date="2017-02-01T18:11:00Z">
                          <w:r>
                            <w:t xml:space="preserve">Figure </w:t>
                          </w:r>
                          <w:r>
                            <w:fldChar w:fldCharType="begin"/>
                          </w:r>
                          <w:r>
                            <w:instrText xml:space="preserve"> SEQ Figure \* ARABIC </w:instrText>
                          </w:r>
                        </w:ins>
                        <w:r>
                          <w:fldChar w:fldCharType="separate"/>
                        </w:r>
                        <w:ins w:id="380" w:author="Akemi" w:date="2017-02-01T18:14:00Z">
                          <w:r>
                            <w:rPr>
                              <w:noProof/>
                            </w:rPr>
                            <w:t>10</w:t>
                          </w:r>
                        </w:ins>
                        <w:ins w:id="381" w:author="Akemi" w:date="2017-02-01T18:11:00Z">
                          <w:r>
                            <w:fldChar w:fldCharType="end"/>
                          </w:r>
                          <w:r>
                            <w:t xml:space="preserve"> - Users will be able to change their personal information on this page.</w:t>
                          </w:r>
                        </w:ins>
                      </w:p>
                    </w:txbxContent>
                  </v:textbox>
                  <w10:wrap type="square"/>
                </v:shape>
              </w:pict>
            </mc:Fallback>
          </mc:AlternateContent>
        </w:r>
      </w:ins>
      <w:ins w:id="712" w:author="Akemi" w:date="2017-02-01T18:10:00Z">
        <w:r>
          <w:rPr>
            <w:noProof/>
            <w:lang w:eastAsia="ja-JP"/>
            <w:rPrChange w:id="713" w:author="Unknown">
              <w:rPr>
                <w:noProof/>
                <w:lang w:eastAsia="ja-JP"/>
              </w:rPr>
            </w:rPrChange>
          </w:rPr>
          <w:drawing>
            <wp:anchor distT="0" distB="0" distL="114300" distR="114300" simplePos="0" relativeHeight="251670528" behindDoc="0" locked="0" layoutInCell="1" allowOverlap="1" wp14:anchorId="386E4761" wp14:editId="189D4815">
              <wp:simplePos x="0" y="0"/>
              <wp:positionH relativeFrom="column">
                <wp:posOffset>0</wp:posOffset>
              </wp:positionH>
              <wp:positionV relativeFrom="paragraph">
                <wp:posOffset>423324</wp:posOffset>
              </wp:positionV>
              <wp:extent cx="5733415" cy="8022590"/>
              <wp:effectExtent l="0" t="0" r="63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 Administration.jpg"/>
                      <pic:cNvPicPr/>
                    </pic:nvPicPr>
                    <pic:blipFill>
                      <a:blip r:embed="rId42">
                        <a:extLst>
                          <a:ext uri="{28A0092B-C50C-407E-A947-70E740481C1C}">
                            <a14:useLocalDpi xmlns:a14="http://schemas.microsoft.com/office/drawing/2010/main" val="0"/>
                          </a:ext>
                        </a:extLst>
                      </a:blip>
                      <a:stretch>
                        <a:fillRect/>
                      </a:stretch>
                    </pic:blipFill>
                    <pic:spPr>
                      <a:xfrm>
                        <a:off x="0" y="0"/>
                        <a:ext cx="5733415" cy="8022590"/>
                      </a:xfrm>
                      <a:prstGeom prst="rect">
                        <a:avLst/>
                      </a:prstGeom>
                    </pic:spPr>
                  </pic:pic>
                </a:graphicData>
              </a:graphic>
            </wp:anchor>
          </w:drawing>
        </w:r>
      </w:ins>
      <w:ins w:id="714" w:author="Simon Wu" w:date="2017-02-01T16:54:00Z">
        <w:r w:rsidR="005902E2">
          <w:rPr>
            <w:b/>
            <w:u w:val="single"/>
          </w:rPr>
          <w:t>USER ADMINISTRATION</w:t>
        </w:r>
      </w:ins>
      <w:bookmarkEnd w:id="703"/>
    </w:p>
    <w:p w:rsidR="009D3A0A" w:rsidDel="00457E88" w:rsidRDefault="00457E88">
      <w:pPr>
        <w:pStyle w:val="Heading3"/>
        <w:rPr>
          <w:del w:id="715" w:author="Unknown"/>
        </w:rPr>
        <w:pPrChange w:id="716" w:author="Akemi" w:date="2017-02-01T18:13:00Z">
          <w:pPr/>
        </w:pPrChange>
      </w:pPr>
      <w:bookmarkStart w:id="717" w:name="_Toc477963295"/>
      <w:ins w:id="718" w:author="Akemi" w:date="2017-02-01T19:23:00Z">
        <w:r w:rsidRPr="00B176D8">
          <w:rPr>
            <w:noProof/>
            <w:lang w:eastAsia="ja-JP"/>
          </w:rPr>
          <w:lastRenderedPageBreak/>
          <w:drawing>
            <wp:anchor distT="0" distB="0" distL="114300" distR="114300" simplePos="0" relativeHeight="251698176" behindDoc="0" locked="0" layoutInCell="1" allowOverlap="1" wp14:anchorId="5DD033D1" wp14:editId="2F33E7F0">
              <wp:simplePos x="0" y="0"/>
              <wp:positionH relativeFrom="column">
                <wp:posOffset>0</wp:posOffset>
              </wp:positionH>
              <wp:positionV relativeFrom="paragraph">
                <wp:posOffset>304800</wp:posOffset>
              </wp:positionV>
              <wp:extent cx="5733415" cy="8251190"/>
              <wp:effectExtent l="0" t="0" r="63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r Administration_PRINT.jpg"/>
                      <pic:cNvPicPr/>
                    </pic:nvPicPr>
                    <pic:blipFill>
                      <a:blip r:embed="rId43">
                        <a:extLst>
                          <a:ext uri="{28A0092B-C50C-407E-A947-70E740481C1C}">
                            <a14:useLocalDpi xmlns:a14="http://schemas.microsoft.com/office/drawing/2010/main" val="0"/>
                          </a:ext>
                        </a:extLst>
                      </a:blip>
                      <a:stretch>
                        <a:fillRect/>
                      </a:stretch>
                    </pic:blipFill>
                    <pic:spPr>
                      <a:xfrm>
                        <a:off x="0" y="0"/>
                        <a:ext cx="5733415" cy="8251190"/>
                      </a:xfrm>
                      <a:prstGeom prst="rect">
                        <a:avLst/>
                      </a:prstGeom>
                    </pic:spPr>
                  </pic:pic>
                </a:graphicData>
              </a:graphic>
            </wp:anchor>
          </w:drawing>
        </w:r>
        <w:r>
          <w:t>USER ADMINISTRATION (PRINT PAGE)</w:t>
        </w:r>
      </w:ins>
      <w:bookmarkEnd w:id="717"/>
    </w:p>
    <w:p w:rsidR="00457E88" w:rsidRPr="00457E88" w:rsidRDefault="00457E88">
      <w:pPr>
        <w:rPr>
          <w:ins w:id="719" w:author="Akemi" w:date="2017-02-01T19:23:00Z"/>
          <w:rPrChange w:id="720" w:author="Akemi" w:date="2017-02-01T19:23:00Z">
            <w:rPr>
              <w:ins w:id="721" w:author="Akemi" w:date="2017-02-01T19:23:00Z"/>
              <w:b/>
              <w:u w:val="single"/>
            </w:rPr>
          </w:rPrChange>
        </w:rPr>
      </w:pPr>
    </w:p>
    <w:bookmarkStart w:id="722" w:name="_Toc477963296"/>
    <w:p w:rsidR="005902E2" w:rsidDel="007479DB" w:rsidRDefault="007479DB">
      <w:pPr>
        <w:pStyle w:val="Heading3"/>
        <w:rPr>
          <w:ins w:id="723" w:author="Simon Wu" w:date="2017-02-01T16:55:00Z"/>
          <w:del w:id="724" w:author="Akemi" w:date="2017-02-01T18:13:00Z"/>
          <w:b/>
          <w:u w:val="single"/>
        </w:rPr>
        <w:pPrChange w:id="725" w:author="Simon Wu" w:date="2017-02-01T16:54:00Z">
          <w:pPr/>
        </w:pPrChange>
      </w:pPr>
      <w:ins w:id="726" w:author="Akemi" w:date="2017-02-01T18:14:00Z">
        <w:r w:rsidRPr="00B176D8">
          <w:rPr>
            <w:noProof/>
            <w:lang w:eastAsia="ja-JP"/>
          </w:rPr>
          <w:lastRenderedPageBreak/>
          <mc:AlternateContent>
            <mc:Choice Requires="wps">
              <w:drawing>
                <wp:anchor distT="0" distB="0" distL="114300" distR="114300" simplePos="0" relativeHeight="251680768" behindDoc="0" locked="0" layoutInCell="1" allowOverlap="1" wp14:anchorId="0AD0B9E7" wp14:editId="7F87760C">
                  <wp:simplePos x="0" y="0"/>
                  <wp:positionH relativeFrom="column">
                    <wp:posOffset>0</wp:posOffset>
                  </wp:positionH>
                  <wp:positionV relativeFrom="paragraph">
                    <wp:posOffset>8552815</wp:posOffset>
                  </wp:positionV>
                  <wp:extent cx="5733415" cy="635"/>
                  <wp:effectExtent l="0" t="0" r="635" b="18415"/>
                  <wp:wrapSquare wrapText="bothSides"/>
                  <wp:docPr id="20" name="Text Box 20"/>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7479DB" w:rsidRPr="00422A1B" w:rsidRDefault="007479DB">
                              <w:pPr>
                                <w:pStyle w:val="Caption"/>
                                <w:jc w:val="center"/>
                                <w:rPr>
                                  <w:noProof/>
                                </w:rPr>
                                <w:pPrChange w:id="727" w:author="Akemi" w:date="2017-02-01T18:14:00Z">
                                  <w:pPr>
                                    <w:pStyle w:val="Heading3"/>
                                  </w:pPr>
                                </w:pPrChange>
                              </w:pPr>
                              <w:ins w:id="728" w:author="Akemi" w:date="2017-02-01T18:14:00Z">
                                <w:r>
                                  <w:t xml:space="preserve">Figure </w:t>
                                </w:r>
                                <w:r>
                                  <w:fldChar w:fldCharType="begin"/>
                                </w:r>
                                <w:r>
                                  <w:instrText xml:space="preserve"> SEQ Figure \* ARABIC </w:instrText>
                                </w:r>
                              </w:ins>
                              <w:r>
                                <w:fldChar w:fldCharType="separate"/>
                              </w:r>
                              <w:ins w:id="729" w:author="Akemi" w:date="2017-02-01T18:14:00Z">
                                <w:r>
                                  <w:rPr>
                                    <w:noProof/>
                                  </w:rPr>
                                  <w:t>11</w:t>
                                </w:r>
                                <w:r>
                                  <w:fldChar w:fldCharType="end"/>
                                </w:r>
                                <w:r>
                                  <w:t>- User registration will be free-of-charge, and should ask for minimal information.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0B9E7" id="Text Box 20" o:spid="_x0000_s1042" type="#_x0000_t202" style="position:absolute;margin-left:0;margin-top:673.45pt;width:451.4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" stroked="f">
                  <v:textbox style="mso-fit-shape-to-text:t" inset="0,0,0,0">
                    <w:txbxContent>
                      <w:p w:rsidR="007479DB" w:rsidRPr="00422A1B" w:rsidRDefault="007479DB">
                        <w:pPr>
                          <w:pStyle w:val="Caption"/>
                          <w:jc w:val="center"/>
                          <w:rPr>
                            <w:noProof/>
                          </w:rPr>
                          <w:pPrChange w:id="400" w:author="Akemi" w:date="2017-02-01T18:14:00Z">
                            <w:pPr>
                              <w:pStyle w:val="Heading3"/>
                            </w:pPr>
                          </w:pPrChange>
                        </w:pPr>
                        <w:ins w:id="401" w:author="Akemi" w:date="2017-02-01T18:14:00Z">
                          <w:r>
                            <w:t xml:space="preserve">Figure </w:t>
                          </w:r>
                          <w:r>
                            <w:fldChar w:fldCharType="begin"/>
                          </w:r>
                          <w:r>
                            <w:instrText xml:space="preserve"> SEQ Figure \* ARABIC </w:instrText>
                          </w:r>
                        </w:ins>
                        <w:r>
                          <w:fldChar w:fldCharType="separate"/>
                        </w:r>
                        <w:ins w:id="402" w:author="Akemi" w:date="2017-02-01T18:14:00Z">
                          <w:r>
                            <w:rPr>
                              <w:noProof/>
                            </w:rPr>
                            <w:t>11</w:t>
                          </w:r>
                          <w:r>
                            <w:fldChar w:fldCharType="end"/>
                          </w:r>
                          <w:r>
                            <w:t>- User registration will be free-of-charge, and should ask for minimal information.</w:t>
                          </w:r>
                        </w:ins>
                      </w:p>
                    </w:txbxContent>
                  </v:textbox>
                  <w10:wrap type="square"/>
                </v:shape>
              </w:pict>
            </mc:Fallback>
          </mc:AlternateContent>
        </w:r>
      </w:ins>
      <w:ins w:id="730" w:author="Akemi" w:date="2017-02-01T18:12:00Z">
        <w:r>
          <w:rPr>
            <w:noProof/>
            <w:lang w:eastAsia="ja-JP"/>
            <w:rPrChange w:id="731" w:author="Unknown">
              <w:rPr>
                <w:noProof/>
                <w:lang w:eastAsia="ja-JP"/>
              </w:rPr>
            </w:rPrChange>
          </w:rPr>
          <w:drawing>
            <wp:anchor distT="0" distB="0" distL="114300" distR="114300" simplePos="0" relativeHeight="251674624" behindDoc="0" locked="0" layoutInCell="1" allowOverlap="1" wp14:anchorId="385DAF71" wp14:editId="69022A44">
              <wp:simplePos x="0" y="0"/>
              <wp:positionH relativeFrom="column">
                <wp:posOffset>0</wp:posOffset>
              </wp:positionH>
              <wp:positionV relativeFrom="paragraph">
                <wp:posOffset>326789</wp:posOffset>
              </wp:positionV>
              <wp:extent cx="5733415" cy="8169275"/>
              <wp:effectExtent l="0" t="0" r="635"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ration.jpg"/>
                      <pic:cNvPicPr/>
                    </pic:nvPicPr>
                    <pic:blipFill>
                      <a:blip r:embed="rId44">
                        <a:extLst>
                          <a:ext uri="{28A0092B-C50C-407E-A947-70E740481C1C}">
                            <a14:useLocalDpi xmlns:a14="http://schemas.microsoft.com/office/drawing/2010/main" val="0"/>
                          </a:ext>
                        </a:extLst>
                      </a:blip>
                      <a:stretch>
                        <a:fillRect/>
                      </a:stretch>
                    </pic:blipFill>
                    <pic:spPr>
                      <a:xfrm>
                        <a:off x="0" y="0"/>
                        <a:ext cx="5733415" cy="8169275"/>
                      </a:xfrm>
                      <a:prstGeom prst="rect">
                        <a:avLst/>
                      </a:prstGeom>
                    </pic:spPr>
                  </pic:pic>
                </a:graphicData>
              </a:graphic>
            </wp:anchor>
          </w:drawing>
        </w:r>
      </w:ins>
      <w:ins w:id="732" w:author="Simon Wu" w:date="2017-02-01T16:54:00Z">
        <w:r w:rsidR="005902E2">
          <w:rPr>
            <w:b/>
            <w:u w:val="single"/>
          </w:rPr>
          <w:t>USER REGISTRATION</w:t>
        </w:r>
      </w:ins>
      <w:bookmarkEnd w:id="722"/>
    </w:p>
    <w:p w:rsidR="009D3A0A" w:rsidDel="00457E88" w:rsidRDefault="00457E88">
      <w:pPr>
        <w:pStyle w:val="Heading3"/>
        <w:rPr>
          <w:del w:id="733" w:author="Unknown"/>
        </w:rPr>
        <w:pPrChange w:id="734" w:author="Akemi" w:date="2017-02-01T18:13:00Z">
          <w:pPr/>
        </w:pPrChange>
      </w:pPr>
      <w:bookmarkStart w:id="735" w:name="_Toc477963297"/>
      <w:ins w:id="736" w:author="Akemi" w:date="2017-02-01T19:23:00Z">
        <w:r w:rsidRPr="00B176D8">
          <w:rPr>
            <w:noProof/>
            <w:lang w:eastAsia="ja-JP"/>
          </w:rPr>
          <w:lastRenderedPageBreak/>
          <w:drawing>
            <wp:anchor distT="0" distB="0" distL="114300" distR="114300" simplePos="0" relativeHeight="251701248" behindDoc="0" locked="0" layoutInCell="1" allowOverlap="1" wp14:anchorId="779714D7" wp14:editId="1BAF13B3">
              <wp:simplePos x="0" y="0"/>
              <wp:positionH relativeFrom="column">
                <wp:posOffset>0</wp:posOffset>
              </wp:positionH>
              <wp:positionV relativeFrom="paragraph">
                <wp:posOffset>342900</wp:posOffset>
              </wp:positionV>
              <wp:extent cx="5733415" cy="8169275"/>
              <wp:effectExtent l="0" t="0" r="635" b="31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gistration_PRINT.jpg"/>
                      <pic:cNvPicPr/>
                    </pic:nvPicPr>
                    <pic:blipFill>
                      <a:blip r:embed="rId45">
                        <a:extLst>
                          <a:ext uri="{28A0092B-C50C-407E-A947-70E740481C1C}">
                            <a14:useLocalDpi xmlns:a14="http://schemas.microsoft.com/office/drawing/2010/main" val="0"/>
                          </a:ext>
                        </a:extLst>
                      </a:blip>
                      <a:stretch>
                        <a:fillRect/>
                      </a:stretch>
                    </pic:blipFill>
                    <pic:spPr>
                      <a:xfrm>
                        <a:off x="0" y="0"/>
                        <a:ext cx="5733415" cy="8169275"/>
                      </a:xfrm>
                      <a:prstGeom prst="rect">
                        <a:avLst/>
                      </a:prstGeom>
                    </pic:spPr>
                  </pic:pic>
                </a:graphicData>
              </a:graphic>
            </wp:anchor>
          </w:drawing>
        </w:r>
        <w:r>
          <w:t>USER REGISTRATION (PRINT PAGE)</w:t>
        </w:r>
      </w:ins>
      <w:bookmarkEnd w:id="735"/>
    </w:p>
    <w:p w:rsidR="00457E88" w:rsidRPr="00457E88" w:rsidRDefault="00457E88">
      <w:pPr>
        <w:rPr>
          <w:ins w:id="737" w:author="Akemi" w:date="2017-02-01T19:23:00Z"/>
          <w:rPrChange w:id="738" w:author="Akemi" w:date="2017-02-01T19:23:00Z">
            <w:rPr>
              <w:ins w:id="739" w:author="Akemi" w:date="2017-02-01T19:23:00Z"/>
              <w:b/>
              <w:u w:val="single"/>
            </w:rPr>
          </w:rPrChange>
        </w:rPr>
      </w:pPr>
    </w:p>
    <w:p w:rsidR="006019A4" w:rsidRPr="006019A4" w:rsidDel="007479DB" w:rsidRDefault="006019A4" w:rsidP="006019A4">
      <w:pPr>
        <w:rPr>
          <w:ins w:id="740" w:author="Simon Wu" w:date="2017-02-01T16:03:00Z"/>
          <w:del w:id="741" w:author="Akemi" w:date="2017-02-01T18:13:00Z"/>
          <w:rPrChange w:id="742" w:author="Simon Wu" w:date="2017-02-01T16:04:00Z">
            <w:rPr>
              <w:ins w:id="743" w:author="Simon Wu" w:date="2017-02-01T16:03:00Z"/>
              <w:del w:id="744" w:author="Akemi" w:date="2017-02-01T18:13:00Z"/>
              <w:b/>
              <w:u w:val="single"/>
            </w:rPr>
          </w:rPrChange>
        </w:rPr>
      </w:pPr>
    </w:p>
    <w:p w:rsidR="00063B10" w:rsidDel="007479DB" w:rsidRDefault="00063B10">
      <w:pPr>
        <w:pStyle w:val="Heading3"/>
        <w:rPr>
          <w:ins w:id="745" w:author="Simon Wu" w:date="2017-02-01T16:00:00Z"/>
          <w:del w:id="746" w:author="Akemi" w:date="2017-02-01T18:13:00Z"/>
        </w:rPr>
        <w:pPrChange w:id="747" w:author="Simon Wu" w:date="2017-02-01T16:02:00Z">
          <w:pPr/>
        </w:pPrChange>
      </w:pPr>
      <w:ins w:id="748" w:author="Simon Wu" w:date="2017-02-01T16:00:00Z">
        <w:del w:id="749" w:author="Akemi" w:date="2017-02-01T18:13:00Z">
          <w:r w:rsidDel="007479DB">
            <w:br w:type="page"/>
          </w:r>
        </w:del>
      </w:ins>
    </w:p>
    <w:p w:rsidR="00860800" w:rsidRDefault="00860800" w:rsidP="00860800">
      <w:pPr>
        <w:pStyle w:val="Heading1"/>
        <w:rPr>
          <w:ins w:id="750" w:author="Simon Wu" w:date="2017-02-01T15:59:00Z"/>
        </w:rPr>
      </w:pPr>
      <w:bookmarkStart w:id="751" w:name="_Toc477963298"/>
      <w:ins w:id="752" w:author="Simon Wu" w:date="2017-02-01T15:59:00Z">
        <w:r>
          <w:lastRenderedPageBreak/>
          <w:t>APPENDIX 1: MILESTONE 1</w:t>
        </w:r>
        <w:bookmarkEnd w:id="751"/>
      </w:ins>
    </w:p>
    <w:p w:rsidR="00860800" w:rsidRPr="00860800" w:rsidRDefault="00860800">
      <w:pPr>
        <w:rPr>
          <w:ins w:id="753" w:author="Simon Wu" w:date="2017-02-01T15:59:00Z"/>
        </w:rPr>
        <w:pPrChange w:id="754" w:author="Simon Wu" w:date="2017-02-01T15:59:00Z">
          <w:pPr>
            <w:pStyle w:val="Heading1"/>
          </w:pPr>
        </w:pPrChange>
      </w:pPr>
    </w:p>
    <w:p w:rsidR="00C13594" w:rsidRDefault="00AE7D95">
      <w:pPr>
        <w:pStyle w:val="Heading2"/>
        <w:pPrChange w:id="755" w:author="Simon Wu" w:date="2017-02-01T15:57:00Z">
          <w:pPr>
            <w:pStyle w:val="Heading1"/>
          </w:pPr>
        </w:pPrChange>
      </w:pPr>
      <w:bookmarkStart w:id="756" w:name="_Toc477963299"/>
      <w:r>
        <w:t>PROJECT SUMMARY</w:t>
      </w:r>
      <w:bookmarkEnd w:id="756"/>
    </w:p>
    <w:p w:rsidR="00C13594" w:rsidRDefault="00C13594"/>
    <w:p w:rsidR="00C13594" w:rsidRPr="00A47E4A" w:rsidRDefault="000E11B5">
      <w:pPr>
        <w:pStyle w:val="Heading3"/>
        <w:rPr>
          <w:b/>
          <w:u w:val="single"/>
          <w:rPrChange w:id="757" w:author="Simon Wu" w:date="2017-02-01T15:57:00Z">
            <w:rPr/>
          </w:rPrChange>
        </w:rPr>
        <w:pPrChange w:id="758" w:author="Simon Wu" w:date="2017-02-01T15:57:00Z">
          <w:pPr>
            <w:pStyle w:val="Heading2"/>
          </w:pPr>
        </w:pPrChange>
      </w:pPr>
      <w:bookmarkStart w:id="759" w:name="_q8u0nv9pt79i" w:colFirst="0" w:colLast="0"/>
      <w:bookmarkStart w:id="760" w:name="_Toc477963300"/>
      <w:bookmarkEnd w:id="759"/>
      <w:r w:rsidRPr="00A47E4A">
        <w:rPr>
          <w:b/>
          <w:u w:val="single"/>
          <w:rPrChange w:id="761" w:author="Simon Wu" w:date="2017-02-01T15:57:00Z">
            <w:rPr/>
          </w:rPrChange>
        </w:rPr>
        <w:t>MISSION</w:t>
      </w:r>
      <w:bookmarkEnd w:id="760"/>
    </w:p>
    <w:p w:rsidR="00C13594" w:rsidRDefault="00AE7D95">
      <w:r>
        <w:t>There are currently no readily accessible BCIT maps for new students; the Campus Tour</w:t>
      </w:r>
      <w:r w:rsidR="00EF4718">
        <w:t xml:space="preserve"> given to students</w:t>
      </w:r>
      <w:r>
        <w:t xml:space="preserve"> on the welcoming day does not fully cover the entire campus.</w:t>
      </w:r>
      <w:r w:rsidR="00247E14">
        <w:t xml:space="preserve"> </w:t>
      </w:r>
    </w:p>
    <w:p w:rsidR="00C13594" w:rsidRDefault="00AE7D95">
      <w:r>
        <w:t>Every student coming into BCIT for the first time can agree that navigating the campus can be an arduous task. The campus tour provided by the student volunteers at our program orientation was somewhat und</w:t>
      </w:r>
      <w:r w:rsidR="00EF4718">
        <w:t>erwhelming and hard to follow—</w:t>
      </w:r>
      <w:r>
        <w:t>the BCIT campus is simply too complicated to be able to learn in a single tour. While there are maps located</w:t>
      </w:r>
      <w:r w:rsidR="00247E14">
        <w:t xml:space="preserve"> throughout the campus—</w:t>
      </w:r>
      <w:r>
        <w:t>and even an interactive one in SW1 (as well as</w:t>
      </w:r>
      <w:r w:rsidR="00247E14">
        <w:t xml:space="preserve"> a map in the Safety Wise app)—</w:t>
      </w:r>
      <w:r>
        <w:t xml:space="preserve">they are either glitchy or non-portable. </w:t>
      </w:r>
    </w:p>
    <w:p w:rsidR="00C13594" w:rsidRDefault="00AE7D95">
      <w:r>
        <w:t>Our mission is to create an interactive, portable, and intuitive map that can help visitors and new students alike to better navigate the hallways of BCIT, and make finding their destinations easier.</w:t>
      </w:r>
    </w:p>
    <w:p w:rsidR="008C4F68" w:rsidRDefault="008C4F68">
      <w:pPr>
        <w:pStyle w:val="Heading2"/>
        <w:rPr>
          <w:b/>
          <w:u w:val="single"/>
        </w:rPr>
      </w:pPr>
      <w:bookmarkStart w:id="762" w:name="_knb0y4z34os1" w:colFirst="0" w:colLast="0"/>
      <w:bookmarkEnd w:id="762"/>
    </w:p>
    <w:p w:rsidR="00C13594" w:rsidRPr="00A47E4A" w:rsidRDefault="000E11B5">
      <w:pPr>
        <w:pStyle w:val="Heading3"/>
        <w:rPr>
          <w:b/>
          <w:u w:val="single"/>
          <w:rPrChange w:id="763" w:author="Simon Wu" w:date="2017-02-01T15:57:00Z">
            <w:rPr/>
          </w:rPrChange>
        </w:rPr>
        <w:pPrChange w:id="764" w:author="Simon Wu" w:date="2017-02-01T15:57:00Z">
          <w:pPr>
            <w:pStyle w:val="Heading2"/>
          </w:pPr>
        </w:pPrChange>
      </w:pPr>
      <w:bookmarkStart w:id="765" w:name="_Toc477963301"/>
      <w:r w:rsidRPr="00A47E4A">
        <w:rPr>
          <w:b/>
          <w:u w:val="single"/>
          <w:rPrChange w:id="766" w:author="Simon Wu" w:date="2017-02-01T15:57:00Z">
            <w:rPr/>
          </w:rPrChange>
        </w:rPr>
        <w:t>GOAL/</w:t>
      </w:r>
      <w:r w:rsidR="00AE7D95" w:rsidRPr="00A47E4A">
        <w:rPr>
          <w:b/>
          <w:u w:val="single"/>
          <w:rPrChange w:id="767" w:author="Simon Wu" w:date="2017-02-01T15:57:00Z">
            <w:rPr/>
          </w:rPrChange>
        </w:rPr>
        <w:t>O</w:t>
      </w:r>
      <w:r w:rsidR="00247E14" w:rsidRPr="00A47E4A">
        <w:rPr>
          <w:b/>
          <w:u w:val="single"/>
          <w:rPrChange w:id="768" w:author="Simon Wu" w:date="2017-02-01T15:57:00Z">
            <w:rPr/>
          </w:rPrChange>
        </w:rPr>
        <w:t>BJECTIVE</w:t>
      </w:r>
      <w:bookmarkEnd w:id="765"/>
    </w:p>
    <w:p w:rsidR="000E11B5" w:rsidRDefault="00AE7D95">
      <w:r>
        <w:t>T</w:t>
      </w:r>
      <w:r w:rsidR="000E11B5">
        <w:t>he purpose of the website is to:</w:t>
      </w:r>
    </w:p>
    <w:p w:rsidR="00C13594" w:rsidRDefault="000E11B5" w:rsidP="000E11B5">
      <w:pPr>
        <w:pStyle w:val="ListParagraph"/>
        <w:numPr>
          <w:ilvl w:val="0"/>
          <w:numId w:val="2"/>
        </w:numPr>
      </w:pPr>
      <w:r>
        <w:t>P</w:t>
      </w:r>
      <w:r w:rsidR="00AE7D95">
        <w:t>rovide a clean and interactive ma</w:t>
      </w:r>
      <w:r>
        <w:t xml:space="preserve">p for new students and visitors </w:t>
      </w:r>
      <w:r w:rsidR="00AE7D95">
        <w:t xml:space="preserve">so that they can better navigate the BCIT campus. </w:t>
      </w:r>
    </w:p>
    <w:p w:rsidR="000E11B5" w:rsidRDefault="000E11B5" w:rsidP="000E11B5">
      <w:pPr>
        <w:pStyle w:val="ListParagraph"/>
        <w:numPr>
          <w:ilvl w:val="0"/>
          <w:numId w:val="2"/>
        </w:numPr>
      </w:pPr>
      <w:r>
        <w:t>Motivate students and visitors to explore different areas of BCIT Burnaby campus</w:t>
      </w:r>
    </w:p>
    <w:p w:rsidR="000E11B5" w:rsidRDefault="00AE7D95">
      <w:r>
        <w:t>This site will make students actively sear</w:t>
      </w:r>
      <w:r w:rsidR="00EF4718">
        <w:t>ch out relevant school property and</w:t>
      </w:r>
      <w:r>
        <w:t xml:space="preserve"> to get them used to the campus as soon as possible, via a “quest” system. School sites that have already been visited will be highlighted</w:t>
      </w:r>
      <w:r w:rsidR="00EF4718">
        <w:t xml:space="preserve"> on the website</w:t>
      </w:r>
      <w:r>
        <w:t xml:space="preserve"> to reflect that effect.</w:t>
      </w:r>
    </w:p>
    <w:p w:rsidR="000E11B5" w:rsidRDefault="000E11B5"/>
    <w:p w:rsidR="000E11B5" w:rsidRPr="00A47E4A" w:rsidRDefault="000E11B5">
      <w:pPr>
        <w:pStyle w:val="Heading3"/>
        <w:rPr>
          <w:b/>
          <w:u w:val="single"/>
          <w:rPrChange w:id="769" w:author="Simon Wu" w:date="2017-02-01T15:57:00Z">
            <w:rPr/>
          </w:rPrChange>
        </w:rPr>
        <w:pPrChange w:id="770" w:author="Simon Wu" w:date="2017-02-01T15:57:00Z">
          <w:pPr>
            <w:pStyle w:val="Heading2"/>
          </w:pPr>
        </w:pPrChange>
      </w:pPr>
      <w:bookmarkStart w:id="771" w:name="_Toc477963302"/>
      <w:r w:rsidRPr="00A47E4A">
        <w:rPr>
          <w:b/>
          <w:u w:val="single"/>
          <w:rPrChange w:id="772" w:author="Simon Wu" w:date="2017-02-01T15:57:00Z">
            <w:rPr/>
          </w:rPrChange>
        </w:rPr>
        <w:t>COMPARASION WITH SIMILAR SITES</w:t>
      </w:r>
      <w:bookmarkEnd w:id="771"/>
    </w:p>
    <w:p w:rsidR="000E11B5" w:rsidRDefault="0059595B" w:rsidP="0059595B">
      <w:r w:rsidRPr="0059595B">
        <w:t xml:space="preserve">Since our website works with “waypoints” </w:t>
      </w:r>
      <w:r>
        <w:t>and GPS locations to confirm if the user has</w:t>
      </w:r>
      <w:r w:rsidRPr="0059595B">
        <w:t xml:space="preserve"> reached a waypoint, it works similarly li</w:t>
      </w:r>
      <w:r>
        <w:t xml:space="preserve">ke the recent PokemonGO game’s Pokestops; where the user, when </w:t>
      </w:r>
      <w:r w:rsidRPr="0059595B">
        <w:t>within range of a waypoint</w:t>
      </w:r>
      <w:r>
        <w:t>, can receive in-game items and perks</w:t>
      </w:r>
      <w:r w:rsidRPr="0059595B">
        <w:t>.</w:t>
      </w:r>
      <w:r>
        <w:t xml:space="preserve"> In constructing our website, we take our inspirations from the two examples below:</w:t>
      </w:r>
    </w:p>
    <w:p w:rsidR="000E11B5" w:rsidRDefault="000E11B5">
      <w:pPr>
        <w:pStyle w:val="Heading4"/>
        <w:pPrChange w:id="773" w:author="Simon Wu" w:date="2017-02-01T15:57:00Z">
          <w:pPr>
            <w:pStyle w:val="Heading3"/>
          </w:pPr>
        </w:pPrChange>
      </w:pPr>
      <w:r>
        <w:t xml:space="preserve">BCIT </w:t>
      </w:r>
      <w:r w:rsidR="00763940">
        <w:t>MAP</w:t>
      </w:r>
    </w:p>
    <w:p w:rsidR="00763940" w:rsidRDefault="00763940" w:rsidP="00763940">
      <w:pPr>
        <w:rPr>
          <w:i/>
        </w:rPr>
      </w:pPr>
      <w:r>
        <w:rPr>
          <w:i/>
        </w:rPr>
        <w:t xml:space="preserve">Source: </w:t>
      </w:r>
      <w:hyperlink r:id="rId46" w:history="1">
        <w:r w:rsidRPr="00B85A9E">
          <w:rPr>
            <w:rStyle w:val="Hyperlink"/>
          </w:rPr>
          <w:t>http://www.bcit.ca/map/</w:t>
        </w:r>
      </w:hyperlink>
      <w:r>
        <w:rPr>
          <w:i/>
        </w:rPr>
        <w:t xml:space="preserve"> </w:t>
      </w:r>
    </w:p>
    <w:p w:rsidR="00AE4463" w:rsidRDefault="00AE4463" w:rsidP="00763940">
      <w:r>
        <w:t>The BCIT map website is very comprehensive and contains a lot of information and locations of where each building is situated. However, w</w:t>
      </w:r>
      <w:r w:rsidR="00763940">
        <w:t>hile the BCIT map is rather comprehensiv</w:t>
      </w:r>
      <w:r>
        <w:t>e, it can also be overwhelming and confusing to navigate—especially for a new student or visitor. Our website addresses this issue by removing most of the map and having our users slowly unlock each section by physically exploring the campus.</w:t>
      </w:r>
    </w:p>
    <w:p w:rsidR="00AE4463" w:rsidRDefault="00AE4463">
      <w:pPr>
        <w:pStyle w:val="Heading4"/>
        <w:pPrChange w:id="774" w:author="Simon Wu" w:date="2017-02-01T15:57:00Z">
          <w:pPr>
            <w:pStyle w:val="Heading3"/>
          </w:pPr>
        </w:pPrChange>
      </w:pPr>
      <w:r>
        <w:t>UBC MAP</w:t>
      </w:r>
    </w:p>
    <w:p w:rsidR="00AE4463" w:rsidRDefault="00AE4463" w:rsidP="00763940">
      <w:r>
        <w:rPr>
          <w:i/>
        </w:rPr>
        <w:t xml:space="preserve">Source: </w:t>
      </w:r>
      <w:hyperlink r:id="rId47" w:history="1">
        <w:r w:rsidRPr="00B85A9E">
          <w:rPr>
            <w:rStyle w:val="Hyperlink"/>
          </w:rPr>
          <w:t>http://www.maps.ubc.ca/PROD/index.php</w:t>
        </w:r>
      </w:hyperlink>
      <w:r>
        <w:t xml:space="preserve"> </w:t>
      </w:r>
    </w:p>
    <w:p w:rsidR="00C13594" w:rsidDel="006443C7" w:rsidRDefault="00AE4463">
      <w:pPr>
        <w:rPr>
          <w:del w:id="775" w:author="Akemi" w:date="2017-02-01T18:15:00Z"/>
        </w:rPr>
      </w:pPr>
      <w:r>
        <w:lastRenderedPageBreak/>
        <w:t>The UBC map website is less interactive compared to the BCIT map website due to the map being only a picture. However, this also provides the benefit of a faster loading time, as the website does not need</w:t>
      </w:r>
      <w:r w:rsidR="00791FCB">
        <w:t xml:space="preserve"> to connect to Google S</w:t>
      </w:r>
      <w:r>
        <w:t xml:space="preserve">atellite.  We plan to </w:t>
      </w:r>
      <w:bookmarkStart w:id="776" w:name="_e6q49jyszw07" w:colFirst="0" w:colLast="0"/>
      <w:bookmarkEnd w:id="776"/>
      <w:r>
        <w:t xml:space="preserve">use pictures for our website maps as well to reduce loading time. </w:t>
      </w:r>
    </w:p>
    <w:p w:rsidR="0059595B" w:rsidRDefault="0059595B"/>
    <w:p w:rsidR="00C13594" w:rsidRPr="00A47E4A" w:rsidRDefault="00AE7D95">
      <w:pPr>
        <w:pStyle w:val="Heading3"/>
        <w:rPr>
          <w:b/>
          <w:u w:val="single"/>
          <w:rPrChange w:id="777" w:author="Simon Wu" w:date="2017-02-01T15:58:00Z">
            <w:rPr/>
          </w:rPrChange>
        </w:rPr>
        <w:pPrChange w:id="778" w:author="Simon Wu" w:date="2017-02-01T15:57:00Z">
          <w:pPr>
            <w:pStyle w:val="Heading2"/>
          </w:pPr>
        </w:pPrChange>
      </w:pPr>
      <w:bookmarkStart w:id="779" w:name="_ilr634xxncl8" w:colFirst="0" w:colLast="0"/>
      <w:bookmarkStart w:id="780" w:name="_k401nxqpr1c" w:colFirst="0" w:colLast="0"/>
      <w:bookmarkStart w:id="781" w:name="_Toc477963303"/>
      <w:bookmarkEnd w:id="779"/>
      <w:bookmarkEnd w:id="780"/>
      <w:r w:rsidRPr="00A47E4A">
        <w:rPr>
          <w:b/>
          <w:u w:val="single"/>
          <w:rPrChange w:id="782" w:author="Simon Wu" w:date="2017-02-01T15:58:00Z">
            <w:rPr/>
          </w:rPrChange>
        </w:rPr>
        <w:t>P</w:t>
      </w:r>
      <w:r w:rsidR="00A77BF3" w:rsidRPr="00A47E4A">
        <w:rPr>
          <w:b/>
          <w:u w:val="single"/>
          <w:rPrChange w:id="783" w:author="Simon Wu" w:date="2017-02-01T15:58:00Z">
            <w:rPr/>
          </w:rPrChange>
        </w:rPr>
        <w:t>ROJECT SUMMARY</w:t>
      </w:r>
      <w:bookmarkEnd w:id="781"/>
    </w:p>
    <w:p w:rsidR="00D20E4F" w:rsidRDefault="00AE7D95" w:rsidP="00A809F6">
      <w:r>
        <w:t>The campus map website will provide an intuitive map to help students locate their buildings faster while giving quick notes on the general area. The site will have an image of the campus map with li</w:t>
      </w:r>
      <w:r w:rsidR="00286D07">
        <w:t xml:space="preserve">nked objects for each building. </w:t>
      </w:r>
      <w:r>
        <w:t xml:space="preserve">The site will also provide a GPS location service scan to show where the user is on the map. </w:t>
      </w:r>
      <w:r w:rsidR="007C1AEB">
        <w:t xml:space="preserve">The website will function like an interactive </w:t>
      </w:r>
      <w:r w:rsidR="007D2707">
        <w:t xml:space="preserve">quest </w:t>
      </w:r>
      <w:r w:rsidR="007C1AEB">
        <w:t>game, where the user can unlock different sections of the map once he or she has physically visited the place</w:t>
      </w:r>
      <w:r w:rsidR="00EF4718">
        <w:t xml:space="preserve">. </w:t>
      </w:r>
      <w:r>
        <w:t xml:space="preserve">Below the map area will be a picture of what the particular </w:t>
      </w:r>
      <w:r w:rsidR="00EF4718">
        <w:t>building/place looks like followed by the</w:t>
      </w:r>
      <w:r>
        <w:t xml:space="preserve"> description section and comments</w:t>
      </w:r>
      <w:r w:rsidR="00EF4718">
        <w:t xml:space="preserve"> section where the user can input notes and </w:t>
      </w:r>
      <w:r>
        <w:t xml:space="preserve">comments. </w:t>
      </w:r>
      <w:r w:rsidR="00EF4718">
        <w:t>Figure 1</w:t>
      </w:r>
      <w:r>
        <w:t xml:space="preserve"> </w:t>
      </w:r>
      <w:r w:rsidR="00EF4718">
        <w:t xml:space="preserve">below </w:t>
      </w:r>
      <w:r>
        <w:t xml:space="preserve">is a rough draft of how the </w:t>
      </w:r>
      <w:ins w:id="784" w:author="Akemi" w:date="2017-02-01T17:15:00Z">
        <w:r w:rsidR="008F2A1C">
          <w:t xml:space="preserve">mobile </w:t>
        </w:r>
      </w:ins>
      <w:r>
        <w:t>website should look</w:t>
      </w:r>
      <w:r w:rsidR="00EF4718">
        <w:t xml:space="preserve"> like</w:t>
      </w:r>
      <w:r>
        <w:t>.</w:t>
      </w:r>
      <w:bookmarkStart w:id="785" w:name="_z2eytb9figu5" w:colFirst="0" w:colLast="0"/>
      <w:bookmarkStart w:id="786" w:name="_7k2w0osna0rd" w:colFirst="0" w:colLast="0"/>
      <w:bookmarkStart w:id="787" w:name="_x4tk8m5gm7gc" w:colFirst="0" w:colLast="0"/>
      <w:bookmarkStart w:id="788" w:name="_bxhz192bmw5g" w:colFirst="0" w:colLast="0"/>
      <w:bookmarkStart w:id="789" w:name="_18rl5tt88m8d" w:colFirst="0" w:colLast="0"/>
      <w:bookmarkEnd w:id="785"/>
      <w:bookmarkEnd w:id="786"/>
      <w:bookmarkEnd w:id="787"/>
      <w:bookmarkEnd w:id="788"/>
      <w:bookmarkEnd w:id="789"/>
    </w:p>
    <w:p w:rsidR="00D20E4F" w:rsidRDefault="0059595B" w:rsidP="00A809F6">
      <w:r>
        <w:rPr>
          <w:noProof/>
          <w:lang w:eastAsia="ja-JP"/>
        </w:rPr>
        <w:drawing>
          <wp:anchor distT="114300" distB="114300" distL="114300" distR="114300" simplePos="0" relativeHeight="251613184" behindDoc="1" locked="0" layoutInCell="0" hidden="0" allowOverlap="1">
            <wp:simplePos x="0" y="0"/>
            <wp:positionH relativeFrom="margin">
              <wp:posOffset>1470660</wp:posOffset>
            </wp:positionH>
            <wp:positionV relativeFrom="paragraph">
              <wp:posOffset>5715</wp:posOffset>
            </wp:positionV>
            <wp:extent cx="2781300" cy="4579620"/>
            <wp:effectExtent l="0" t="0" r="0" b="0"/>
            <wp:wrapNone/>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48"/>
                    <a:srcRect/>
                    <a:stretch>
                      <a:fillRect/>
                    </a:stretch>
                  </pic:blipFill>
                  <pic:spPr>
                    <a:xfrm>
                      <a:off x="0" y="0"/>
                      <a:ext cx="2781300" cy="4579620"/>
                    </a:xfrm>
                    <a:prstGeom prst="rect">
                      <a:avLst/>
                    </a:prstGeom>
                    <a:ln/>
                  </pic:spPr>
                </pic:pic>
              </a:graphicData>
            </a:graphic>
            <wp14:sizeRelH relativeFrom="margin">
              <wp14:pctWidth>0</wp14:pctWidth>
            </wp14:sizeRelH>
            <wp14:sizeRelV relativeFrom="margin">
              <wp14:pctHeight>0</wp14:pctHeight>
            </wp14:sizeRelV>
          </wp:anchor>
        </w:drawing>
      </w:r>
    </w:p>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59595B" w:rsidP="0059595B">
      <w:pPr>
        <w:tabs>
          <w:tab w:val="left" w:pos="5292"/>
        </w:tabs>
      </w:pPr>
      <w:r>
        <w:tab/>
      </w:r>
    </w:p>
    <w:p w:rsidR="0059595B" w:rsidRDefault="0059595B" w:rsidP="00A809F6"/>
    <w:p w:rsidR="0059595B" w:rsidRDefault="0059595B" w:rsidP="00A809F6"/>
    <w:p w:rsidR="00D20E4F" w:rsidRDefault="0059595B" w:rsidP="00A809F6">
      <w:r>
        <w:rPr>
          <w:noProof/>
          <w:lang w:eastAsia="ja-JP"/>
        </w:rPr>
        <mc:AlternateContent>
          <mc:Choice Requires="wps">
            <w:drawing>
              <wp:anchor distT="0" distB="0" distL="114300" distR="114300" simplePos="0" relativeHeight="251614208" behindDoc="0" locked="0" layoutInCell="1" allowOverlap="1" wp14:anchorId="347C1C1E" wp14:editId="184F72AF">
                <wp:simplePos x="0" y="0"/>
                <wp:positionH relativeFrom="column">
                  <wp:posOffset>1442085</wp:posOffset>
                </wp:positionH>
                <wp:positionV relativeFrom="paragraph">
                  <wp:posOffset>151765</wp:posOffset>
                </wp:positionV>
                <wp:extent cx="2835275" cy="635"/>
                <wp:effectExtent l="0" t="0" r="3175" b="18415"/>
                <wp:wrapSquare wrapText="bothSides"/>
                <wp:docPr id="2" name="Text Box 2"/>
                <wp:cNvGraphicFramePr/>
                <a:graphic xmlns:a="http://schemas.openxmlformats.org/drawingml/2006/main">
                  <a:graphicData uri="http://schemas.microsoft.com/office/word/2010/wordprocessingShape">
                    <wps:wsp>
                      <wps:cNvSpPr txBox="1"/>
                      <wps:spPr>
                        <a:xfrm>
                          <a:off x="0" y="0"/>
                          <a:ext cx="2835275" cy="635"/>
                        </a:xfrm>
                        <a:prstGeom prst="rect">
                          <a:avLst/>
                        </a:prstGeom>
                        <a:solidFill>
                          <a:prstClr val="white"/>
                        </a:solidFill>
                        <a:ln>
                          <a:noFill/>
                        </a:ln>
                      </wps:spPr>
                      <wps:txbx>
                        <w:txbxContent>
                          <w:p w:rsidR="005146D1" w:rsidRPr="007E7BC5" w:rsidRDefault="005146D1" w:rsidP="00A77BF3">
                            <w:pPr>
                              <w:pStyle w:val="Caption"/>
                              <w:jc w:val="center"/>
                              <w:rPr>
                                <w:noProof/>
                                <w:color w:val="1F3864" w:themeColor="accent1" w:themeShade="80"/>
                                <w:sz w:val="36"/>
                                <w:szCs w:val="36"/>
                              </w:rPr>
                            </w:pPr>
                            <w:r>
                              <w:t xml:space="preserve">Figure </w:t>
                            </w:r>
                            <w:fldSimple w:instr=" SEQ Figure \* ARABIC ">
                              <w:ins w:id="790" w:author="Akemi" w:date="2017-02-01T18:14:00Z">
                                <w:r w:rsidR="007479DB">
                                  <w:rPr>
                                    <w:noProof/>
                                  </w:rPr>
                                  <w:t>12</w:t>
                                </w:r>
                              </w:ins>
                              <w:ins w:id="791" w:author="Jacky Li" w:date="2017-02-01T16:47:00Z">
                                <w:del w:id="792" w:author="Akemi" w:date="2017-02-01T17:44:00Z">
                                  <w:r w:rsidDel="009A244C">
                                    <w:rPr>
                                      <w:noProof/>
                                    </w:rPr>
                                    <w:delText>4</w:delText>
                                  </w:r>
                                </w:del>
                              </w:ins>
                              <w:del w:id="793" w:author="Akemi" w:date="2017-02-01T17:44:00Z">
                                <w:r w:rsidDel="009A244C">
                                  <w:rPr>
                                    <w:noProof/>
                                  </w:rPr>
                                  <w:delText>3</w:delText>
                                </w:r>
                              </w:del>
                            </w:fldSimple>
                            <w:r>
                              <w:t>: Initial Concept of the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C1C1E" id="Text Box 2" o:spid="_x0000_s1043" type="#_x0000_t202" style="position:absolute;margin-left:113.55pt;margin-top:11.95pt;width:223.2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" stroked="f">
                <v:textbox style="mso-fit-shape-to-text:t" inset="0,0,0,0">
                  <w:txbxContent>
                    <w:p w:rsidR="005146D1" w:rsidRPr="007E7BC5" w:rsidRDefault="005146D1" w:rsidP="00A77BF3">
                      <w:pPr>
                        <w:pStyle w:val="Caption"/>
                        <w:jc w:val="center"/>
                        <w:rPr>
                          <w:noProof/>
                          <w:color w:val="1F3864" w:themeColor="accent1" w:themeShade="80"/>
                          <w:sz w:val="36"/>
                          <w:szCs w:val="36"/>
                        </w:rPr>
                      </w:pPr>
                      <w:r>
                        <w:t xml:space="preserve">Figure </w:t>
                      </w:r>
                      <w:r w:rsidR="000B396A">
                        <w:fldChar w:fldCharType="begin"/>
                      </w:r>
                      <w:r w:rsidR="000B396A">
                        <w:instrText xml:space="preserve"> SEQ Figure \* ARABIC </w:instrText>
                      </w:r>
                      <w:r w:rsidR="000B396A">
                        <w:fldChar w:fldCharType="separate"/>
                      </w:r>
                      <w:ins w:id="467" w:author="Akemi" w:date="2017-02-01T18:14:00Z">
                        <w:r w:rsidR="007479DB">
                          <w:rPr>
                            <w:noProof/>
                          </w:rPr>
                          <w:t>12</w:t>
                        </w:r>
                      </w:ins>
                      <w:ins w:id="468" w:author="Jacky Li" w:date="2017-02-01T16:47:00Z">
                        <w:del w:id="469" w:author="Akemi" w:date="2017-02-01T17:44:00Z">
                          <w:r w:rsidDel="009A244C">
                            <w:rPr>
                              <w:noProof/>
                            </w:rPr>
                            <w:delText>4</w:delText>
                          </w:r>
                        </w:del>
                      </w:ins>
                      <w:del w:id="470" w:author="Akemi" w:date="2017-02-01T17:44:00Z">
                        <w:r w:rsidDel="009A244C">
                          <w:rPr>
                            <w:noProof/>
                          </w:rPr>
                          <w:delText>3</w:delText>
                        </w:r>
                      </w:del>
                      <w:r w:rsidR="000B396A">
                        <w:rPr>
                          <w:noProof/>
                        </w:rPr>
                        <w:fldChar w:fldCharType="end"/>
                      </w:r>
                      <w:r>
                        <w:t>: Initial Concept of the Website</w:t>
                      </w:r>
                    </w:p>
                  </w:txbxContent>
                </v:textbox>
                <w10:wrap type="square"/>
              </v:shape>
            </w:pict>
          </mc:Fallback>
        </mc:AlternateContent>
      </w:r>
    </w:p>
    <w:p w:rsidR="00D20E4F" w:rsidRDefault="00D20E4F" w:rsidP="00A809F6"/>
    <w:p w:rsidR="00D20E4F" w:rsidRPr="00A47E4A" w:rsidRDefault="00D20E4F">
      <w:pPr>
        <w:pStyle w:val="Heading3"/>
        <w:rPr>
          <w:b/>
          <w:u w:val="single"/>
          <w:rPrChange w:id="794" w:author="Simon Wu" w:date="2017-02-01T15:58:00Z">
            <w:rPr/>
          </w:rPrChange>
        </w:rPr>
        <w:pPrChange w:id="795" w:author="Simon Wu" w:date="2017-02-01T15:58:00Z">
          <w:pPr>
            <w:pStyle w:val="Heading2"/>
          </w:pPr>
        </w:pPrChange>
      </w:pPr>
      <w:bookmarkStart w:id="796" w:name="_Toc477963304"/>
      <w:r w:rsidRPr="00A47E4A">
        <w:rPr>
          <w:b/>
          <w:u w:val="single"/>
          <w:rPrChange w:id="797" w:author="Simon Wu" w:date="2017-02-01T15:58:00Z">
            <w:rPr/>
          </w:rPrChange>
        </w:rPr>
        <w:t>MEASURING SUCCESS</w:t>
      </w:r>
      <w:bookmarkEnd w:id="796"/>
    </w:p>
    <w:p w:rsidR="00C13594" w:rsidRDefault="00D20E4F" w:rsidP="00A809F6">
      <w:r>
        <w:t xml:space="preserve">We plan to gauge the success of our website </w:t>
      </w:r>
      <w:ins w:id="798" w:author="Akemi" w:date="2017-02-01T17:16:00Z">
        <w:r w:rsidR="0045557B">
          <w:t xml:space="preserve">by </w:t>
        </w:r>
      </w:ins>
      <w:r>
        <w:t xml:space="preserve">the reviews and ratings from our users. We will have a review section on our webpage that allows the users to rate our website out of 5 and leave optional comments. This will also allow us to continue to improve our website based on user </w:t>
      </w:r>
      <w:r>
        <w:lastRenderedPageBreak/>
        <w:t>feedback</w:t>
      </w:r>
      <w:del w:id="799" w:author="Akemi" w:date="2017-02-01T17:16:00Z">
        <w:r w:rsidDel="0045557B">
          <w:delText>s</w:delText>
        </w:r>
      </w:del>
      <w:r>
        <w:t>. We may encourage users to rate and review by providing extra perks such as unlocking a map section.</w:t>
      </w:r>
      <w:r w:rsidR="00AE7D95">
        <w:br w:type="page"/>
      </w:r>
    </w:p>
    <w:p w:rsidR="00C13594" w:rsidRDefault="00AE7D95">
      <w:pPr>
        <w:pStyle w:val="Heading2"/>
        <w:pPrChange w:id="800" w:author="Simon Wu" w:date="2017-02-01T15:58:00Z">
          <w:pPr>
            <w:pStyle w:val="Heading1"/>
          </w:pPr>
        </w:pPrChange>
      </w:pPr>
      <w:bookmarkStart w:id="801" w:name="_6tdbl0ja7534" w:colFirst="0" w:colLast="0"/>
      <w:bookmarkStart w:id="802" w:name="_xzqzf2mdw6uk" w:colFirst="0" w:colLast="0"/>
      <w:bookmarkStart w:id="803" w:name="_Toc477963305"/>
      <w:bookmarkEnd w:id="801"/>
      <w:bookmarkEnd w:id="802"/>
      <w:r>
        <w:lastRenderedPageBreak/>
        <w:t>FUNCTIONAL REQUIREMENTS</w:t>
      </w:r>
      <w:bookmarkEnd w:id="803"/>
    </w:p>
    <w:p w:rsidR="00C13594" w:rsidRDefault="00C13594"/>
    <w:p w:rsidR="00C13594" w:rsidRPr="00A47E4A" w:rsidRDefault="00AE7D95">
      <w:pPr>
        <w:pStyle w:val="Heading3"/>
        <w:rPr>
          <w:b/>
          <w:u w:val="single"/>
          <w:rPrChange w:id="804" w:author="Simon Wu" w:date="2017-02-01T15:58:00Z">
            <w:rPr/>
          </w:rPrChange>
        </w:rPr>
        <w:pPrChange w:id="805" w:author="Simon Wu" w:date="2017-02-01T15:58:00Z">
          <w:pPr>
            <w:pStyle w:val="Heading2"/>
          </w:pPr>
        </w:pPrChange>
      </w:pPr>
      <w:bookmarkStart w:id="806" w:name="_i70wsh331oa0" w:colFirst="0" w:colLast="0"/>
      <w:bookmarkStart w:id="807" w:name="_Toc477963306"/>
      <w:bookmarkEnd w:id="806"/>
      <w:r w:rsidRPr="00A47E4A">
        <w:rPr>
          <w:b/>
          <w:u w:val="single"/>
          <w:rPrChange w:id="808" w:author="Simon Wu" w:date="2017-02-01T15:58:00Z">
            <w:rPr/>
          </w:rPrChange>
        </w:rPr>
        <w:t>THE LOG</w:t>
      </w:r>
      <w:ins w:id="809" w:author="Akemi" w:date="2017-02-01T17:16:00Z">
        <w:r w:rsidR="0045557B">
          <w:rPr>
            <w:b/>
            <w:u w:val="single"/>
          </w:rPr>
          <w:t>-</w:t>
        </w:r>
      </w:ins>
      <w:r w:rsidRPr="00A47E4A">
        <w:rPr>
          <w:b/>
          <w:u w:val="single"/>
          <w:rPrChange w:id="810" w:author="Simon Wu" w:date="2017-02-01T15:58:00Z">
            <w:rPr/>
          </w:rPrChange>
        </w:rPr>
        <w:t>IN FEATURE</w:t>
      </w:r>
      <w:bookmarkEnd w:id="807"/>
    </w:p>
    <w:p w:rsidR="00C13594" w:rsidRDefault="007C1AEB">
      <w:r>
        <w:t>Those</w:t>
      </w:r>
      <w:r w:rsidR="00AE7D95">
        <w:t xml:space="preserve"> who want to interact and keep track of where they have been will be required to make a login username and password. This ensures that if a </w:t>
      </w:r>
      <w:r>
        <w:t xml:space="preserve">student wants to save </w:t>
      </w:r>
      <w:del w:id="811" w:author="Akemi" w:date="2017-02-01T17:17:00Z">
        <w:r w:rsidDel="0045557B">
          <w:delText>his or her</w:delText>
        </w:r>
      </w:del>
      <w:ins w:id="812" w:author="Akemi" w:date="2017-02-01T17:17:00Z">
        <w:r w:rsidR="0045557B">
          <w:t>their</w:t>
        </w:r>
      </w:ins>
      <w:r w:rsidR="00AE7D95">
        <w:t xml:space="preserve"> progress, they will be able to save that information to their User ID.</w:t>
      </w:r>
    </w:p>
    <w:p w:rsidR="00C13594" w:rsidRDefault="00AE7D95">
      <w:r>
        <w:t xml:space="preserve">Those registered also have the option of leaving comments </w:t>
      </w:r>
      <w:r w:rsidR="007C1AEB">
        <w:t>on places that they’ve been to. T</w:t>
      </w:r>
      <w:r>
        <w:t>his allows the students to collaborate and help improve the map for future visitors and students.</w:t>
      </w:r>
    </w:p>
    <w:p w:rsidR="00C13594" w:rsidRDefault="00C13594"/>
    <w:p w:rsidR="00C13594" w:rsidRPr="00A47E4A" w:rsidRDefault="00AE7D95">
      <w:pPr>
        <w:pStyle w:val="Heading3"/>
        <w:rPr>
          <w:b/>
          <w:u w:val="single"/>
          <w:rPrChange w:id="813" w:author="Simon Wu" w:date="2017-02-01T15:58:00Z">
            <w:rPr/>
          </w:rPrChange>
        </w:rPr>
        <w:pPrChange w:id="814" w:author="Simon Wu" w:date="2017-02-01T15:58:00Z">
          <w:pPr>
            <w:pStyle w:val="Heading2"/>
          </w:pPr>
        </w:pPrChange>
      </w:pPr>
      <w:bookmarkStart w:id="815" w:name="_g1mxei75in4t" w:colFirst="0" w:colLast="0"/>
      <w:bookmarkStart w:id="816" w:name="_Toc477963307"/>
      <w:bookmarkEnd w:id="815"/>
      <w:r w:rsidRPr="00A47E4A">
        <w:rPr>
          <w:b/>
          <w:u w:val="single"/>
          <w:rPrChange w:id="817" w:author="Simon Wu" w:date="2017-02-01T15:58:00Z">
            <w:rPr/>
          </w:rPrChange>
        </w:rPr>
        <w:t>USER AUTHENTICATION</w:t>
      </w:r>
      <w:bookmarkEnd w:id="816"/>
    </w:p>
    <w:p w:rsidR="00C13594" w:rsidRDefault="00AE7D95">
      <w:r>
        <w:t xml:space="preserve">Once the user logs in, their name will </w:t>
      </w:r>
      <w:r w:rsidR="001C4805">
        <w:t xml:space="preserve">be </w:t>
      </w:r>
      <w:r>
        <w:t xml:space="preserve">displayed on the top right corner of the webpage. Clicking on the name will display their user profile, which includes their login name, email, password (censored), and </w:t>
      </w:r>
      <w:r w:rsidR="007D2707">
        <w:t xml:space="preserve">map unlock </w:t>
      </w:r>
      <w:r>
        <w:t xml:space="preserve">progress. There will be an edit button beside the password field </w:t>
      </w:r>
      <w:r w:rsidR="001C4805">
        <w:t>if</w:t>
      </w:r>
      <w:r>
        <w:t xml:space="preserve"> the user wishes to change the password.</w:t>
      </w:r>
    </w:p>
    <w:p w:rsidR="00247E14" w:rsidRDefault="00247E14">
      <w:pPr>
        <w:pStyle w:val="Heading2"/>
        <w:rPr>
          <w:b/>
          <w:u w:val="single"/>
        </w:rPr>
      </w:pPr>
      <w:bookmarkStart w:id="818" w:name="_pvi80ksah450" w:colFirst="0" w:colLast="0"/>
      <w:bookmarkEnd w:id="818"/>
    </w:p>
    <w:p w:rsidR="00C13594" w:rsidRPr="00A47E4A" w:rsidRDefault="00AE7D95">
      <w:pPr>
        <w:pStyle w:val="Heading3"/>
        <w:rPr>
          <w:b/>
          <w:u w:val="single"/>
          <w:rPrChange w:id="819" w:author="Simon Wu" w:date="2017-02-01T15:58:00Z">
            <w:rPr/>
          </w:rPrChange>
        </w:rPr>
        <w:pPrChange w:id="820" w:author="Simon Wu" w:date="2017-02-01T15:58:00Z">
          <w:pPr>
            <w:pStyle w:val="Heading2"/>
          </w:pPr>
        </w:pPrChange>
      </w:pPr>
      <w:bookmarkStart w:id="821" w:name="_Toc477963308"/>
      <w:r w:rsidRPr="00A47E4A">
        <w:rPr>
          <w:b/>
          <w:u w:val="single"/>
          <w:rPrChange w:id="822" w:author="Simon Wu" w:date="2017-02-01T15:58:00Z">
            <w:rPr/>
          </w:rPrChange>
        </w:rPr>
        <w:t>SERVER SIDE PROCESSING</w:t>
      </w:r>
      <w:bookmarkEnd w:id="821"/>
    </w:p>
    <w:p w:rsidR="00C13594" w:rsidRDefault="00AE7D95">
      <w:r>
        <w:t>There will be a database on the server where the user’s login information is stored. The database will also store the user’s map “quest” progress.</w:t>
      </w:r>
    </w:p>
    <w:p w:rsidR="00247E14" w:rsidRDefault="00247E14">
      <w:pPr>
        <w:pStyle w:val="Heading2"/>
        <w:rPr>
          <w:b/>
          <w:u w:val="single"/>
        </w:rPr>
      </w:pPr>
      <w:bookmarkStart w:id="823" w:name="_btgrizqj6o7f" w:colFirst="0" w:colLast="0"/>
      <w:bookmarkEnd w:id="823"/>
    </w:p>
    <w:p w:rsidR="00C13594" w:rsidRPr="00A47E4A" w:rsidRDefault="00AE7D95">
      <w:pPr>
        <w:pStyle w:val="Heading3"/>
        <w:rPr>
          <w:b/>
          <w:u w:val="single"/>
          <w:rPrChange w:id="824" w:author="Simon Wu" w:date="2017-02-01T15:58:00Z">
            <w:rPr/>
          </w:rPrChange>
        </w:rPr>
        <w:pPrChange w:id="825" w:author="Simon Wu" w:date="2017-02-01T15:58:00Z">
          <w:pPr>
            <w:pStyle w:val="Heading2"/>
          </w:pPr>
        </w:pPrChange>
      </w:pPr>
      <w:bookmarkStart w:id="826" w:name="_Toc477963309"/>
      <w:r w:rsidRPr="00A47E4A">
        <w:rPr>
          <w:b/>
          <w:u w:val="single"/>
          <w:rPrChange w:id="827" w:author="Simon Wu" w:date="2017-02-01T15:58:00Z">
            <w:rPr/>
          </w:rPrChange>
        </w:rPr>
        <w:t>OTHER FEATURES</w:t>
      </w:r>
      <w:bookmarkEnd w:id="826"/>
    </w:p>
    <w:p w:rsidR="008C4F68" w:rsidRDefault="008C4F68">
      <w:pPr>
        <w:pStyle w:val="Heading3"/>
      </w:pPr>
      <w:bookmarkStart w:id="828" w:name="_4t6j058pwcoe" w:colFirst="0" w:colLast="0"/>
      <w:bookmarkEnd w:id="828"/>
    </w:p>
    <w:p w:rsidR="00C13594" w:rsidRDefault="00AE7D95">
      <w:pPr>
        <w:pStyle w:val="Heading4"/>
        <w:pPrChange w:id="829" w:author="Simon Wu" w:date="2017-02-01T15:58:00Z">
          <w:pPr>
            <w:pStyle w:val="Heading3"/>
          </w:pPr>
        </w:pPrChange>
      </w:pPr>
      <w:r>
        <w:t>Feedback Box</w:t>
      </w:r>
    </w:p>
    <w:p w:rsidR="008C4F68" w:rsidRDefault="00AE7D95" w:rsidP="00AE4463">
      <w:r>
        <w:t>There will be a comment section on each page where users can post suggestions.</w:t>
      </w:r>
      <w:bookmarkStart w:id="830" w:name="_oojsqwnajpjz" w:colFirst="0" w:colLast="0"/>
      <w:bookmarkEnd w:id="830"/>
    </w:p>
    <w:p w:rsidR="00C13594" w:rsidRDefault="00AE7D95">
      <w:pPr>
        <w:pStyle w:val="Heading4"/>
        <w:pPrChange w:id="831" w:author="Simon Wu" w:date="2017-02-01T15:58:00Z">
          <w:pPr>
            <w:pStyle w:val="Heading3"/>
          </w:pPr>
        </w:pPrChange>
      </w:pPr>
      <w:r>
        <w:t>List</w:t>
      </w:r>
    </w:p>
    <w:p w:rsidR="008C4F68" w:rsidRDefault="00AE7D95" w:rsidP="00AE4463">
      <w:r>
        <w:t>We will have a page with a glossary of terms on the different names and jargons at BCIT. For example, the word “ehPod” would be a term listed under our glossary with the associated definition/explanation beside it.</w:t>
      </w:r>
      <w:bookmarkStart w:id="832" w:name="_a108y12l91ub" w:colFirst="0" w:colLast="0"/>
      <w:bookmarkEnd w:id="832"/>
    </w:p>
    <w:p w:rsidR="00C13594" w:rsidRDefault="00AE7D95">
      <w:pPr>
        <w:pStyle w:val="Heading4"/>
        <w:pPrChange w:id="833" w:author="Simon Wu" w:date="2017-02-01T15:58:00Z">
          <w:pPr>
            <w:pStyle w:val="Heading3"/>
          </w:pPr>
        </w:pPrChange>
      </w:pPr>
      <w:r>
        <w:t>Contact</w:t>
      </w:r>
      <w:ins w:id="834" w:author="Akemi" w:date="2017-02-01T17:17:00Z">
        <w:r w:rsidR="0045557B">
          <w:t xml:space="preserve"> Us</w:t>
        </w:r>
      </w:ins>
      <w:r>
        <w:t xml:space="preserve"> </w:t>
      </w:r>
      <w:del w:id="835" w:author="Akemi" w:date="2017-02-01T17:17:00Z">
        <w:r w:rsidDel="0045557B">
          <w:delText>Sectio</w:delText>
        </w:r>
      </w:del>
      <w:del w:id="836" w:author="Akemi" w:date="2017-02-01T17:18:00Z">
        <w:r w:rsidDel="0045557B">
          <w:delText>n</w:delText>
        </w:r>
      </w:del>
    </w:p>
    <w:p w:rsidR="00C13594" w:rsidRDefault="00AE7D95">
      <w:r>
        <w:t xml:space="preserve">There will be an option for users to contact us in </w:t>
      </w:r>
      <w:r w:rsidR="007D2707">
        <w:t xml:space="preserve">the </w:t>
      </w:r>
      <w:r>
        <w:t>case of any problems, issues, or bug</w:t>
      </w:r>
      <w:r w:rsidR="007D2707">
        <w:t>s. This will most likely be in</w:t>
      </w:r>
      <w:r>
        <w:t xml:space="preserve"> form of a message box that the users can fill out and submit through the website. </w:t>
      </w:r>
      <w:r>
        <w:br w:type="page"/>
      </w:r>
    </w:p>
    <w:p w:rsidR="00C13594" w:rsidRDefault="00AE7D95">
      <w:pPr>
        <w:pStyle w:val="Heading2"/>
        <w:pPrChange w:id="837" w:author="Simon Wu" w:date="2017-02-01T15:58:00Z">
          <w:pPr>
            <w:pStyle w:val="Heading1"/>
          </w:pPr>
        </w:pPrChange>
      </w:pPr>
      <w:bookmarkStart w:id="838" w:name="_szbknw68vpfv" w:colFirst="0" w:colLast="0"/>
      <w:bookmarkStart w:id="839" w:name="_Toc477963310"/>
      <w:bookmarkEnd w:id="838"/>
      <w:r>
        <w:lastRenderedPageBreak/>
        <w:t>PROJECT EXECUTION PLAN</w:t>
      </w:r>
      <w:bookmarkEnd w:id="839"/>
    </w:p>
    <w:p w:rsidR="00247E14" w:rsidRDefault="00247E14">
      <w:pPr>
        <w:pStyle w:val="Heading2"/>
        <w:rPr>
          <w:b/>
          <w:u w:val="single"/>
        </w:rPr>
      </w:pPr>
      <w:bookmarkStart w:id="840" w:name="_27inmeie392j" w:colFirst="0" w:colLast="0"/>
      <w:bookmarkEnd w:id="840"/>
    </w:p>
    <w:p w:rsidR="00C13594" w:rsidRPr="00A47E4A" w:rsidRDefault="00AE7D95">
      <w:pPr>
        <w:pStyle w:val="Heading3"/>
        <w:rPr>
          <w:b/>
          <w:u w:val="single"/>
          <w:rPrChange w:id="841" w:author="Simon Wu" w:date="2017-02-01T15:58:00Z">
            <w:rPr/>
          </w:rPrChange>
        </w:rPr>
        <w:pPrChange w:id="842" w:author="Simon Wu" w:date="2017-02-01T15:58:00Z">
          <w:pPr>
            <w:pStyle w:val="Heading2"/>
          </w:pPr>
        </w:pPrChange>
      </w:pPr>
      <w:bookmarkStart w:id="843" w:name="_Toc477963311"/>
      <w:r w:rsidRPr="00A47E4A">
        <w:rPr>
          <w:b/>
          <w:u w:val="single"/>
          <w:rPrChange w:id="844" w:author="Simon Wu" w:date="2017-02-01T15:58:00Z">
            <w:rPr/>
          </w:rPrChange>
        </w:rPr>
        <w:t>SCHEDULE</w:t>
      </w:r>
      <w:bookmarkEnd w:id="843"/>
    </w:p>
    <w:p w:rsidR="00C13594" w:rsidRDefault="00AE7D95">
      <w:r>
        <w:rPr>
          <w:b/>
        </w:rPr>
        <w:t>Week 1</w:t>
      </w:r>
    </w:p>
    <w:p w:rsidR="00C13594" w:rsidRDefault="00AE7D95">
      <w:r>
        <w:t>Project proposal, rough layout of work plan, segment responsibilities</w:t>
      </w:r>
    </w:p>
    <w:p w:rsidR="00C13594" w:rsidRDefault="00C13594"/>
    <w:p w:rsidR="00C13594" w:rsidRDefault="00AE7D95">
      <w:r>
        <w:rPr>
          <w:b/>
        </w:rPr>
        <w:t xml:space="preserve">Week 2 </w:t>
      </w:r>
      <w:r>
        <w:t xml:space="preserve"> </w:t>
      </w:r>
    </w:p>
    <w:p w:rsidR="00C13594" w:rsidRDefault="00AE7D95">
      <w:r>
        <w:t>Website scaffolding, plan on graphics - custom if need be</w:t>
      </w:r>
    </w:p>
    <w:p w:rsidR="00C13594" w:rsidRDefault="00AE7D95">
      <w:r>
        <w:t>Back-end development talks</w:t>
      </w:r>
    </w:p>
    <w:p w:rsidR="00C13594" w:rsidRDefault="00C13594"/>
    <w:p w:rsidR="00C13594" w:rsidRDefault="00AE7D95">
      <w:r>
        <w:rPr>
          <w:b/>
        </w:rPr>
        <w:t>Week 3</w:t>
      </w:r>
      <w:r>
        <w:t xml:space="preserve">  </w:t>
      </w:r>
    </w:p>
    <w:p w:rsidR="00C13594" w:rsidRDefault="00AE7D95">
      <w:r>
        <w:t>Complete basic layout of the website and colors selection</w:t>
      </w:r>
    </w:p>
    <w:p w:rsidR="00C13594" w:rsidRDefault="00AE7D95">
      <w:r>
        <w:t>Start work on establishing user database and logistics.</w:t>
      </w:r>
    </w:p>
    <w:p w:rsidR="00C13594" w:rsidRDefault="00C13594"/>
    <w:p w:rsidR="00C13594" w:rsidRDefault="00AE7D95">
      <w:r>
        <w:rPr>
          <w:b/>
        </w:rPr>
        <w:t xml:space="preserve">Week </w:t>
      </w:r>
      <w:r w:rsidR="00CB5357">
        <w:rPr>
          <w:b/>
        </w:rPr>
        <w:t xml:space="preserve">4 + Week 5 </w:t>
      </w:r>
      <w:r>
        <w:rPr>
          <w:b/>
        </w:rPr>
        <w:t xml:space="preserve">+ Week 6  </w:t>
      </w:r>
    </w:p>
    <w:p w:rsidR="00C13594" w:rsidRDefault="00AE7D95">
      <w:r>
        <w:t>Code. Development phase</w:t>
      </w:r>
    </w:p>
    <w:p w:rsidR="00C13594" w:rsidRDefault="00C13594"/>
    <w:p w:rsidR="00C13594" w:rsidRDefault="00AE7D95">
      <w:r>
        <w:rPr>
          <w:b/>
        </w:rPr>
        <w:t xml:space="preserve">Week </w:t>
      </w:r>
      <w:r w:rsidR="00CB5357">
        <w:rPr>
          <w:b/>
        </w:rPr>
        <w:t xml:space="preserve">7 + Week 8 </w:t>
      </w:r>
      <w:r>
        <w:rPr>
          <w:b/>
        </w:rPr>
        <w:t>+ Week 9</w:t>
      </w:r>
    </w:p>
    <w:p w:rsidR="00C13594" w:rsidRDefault="00AE7D95">
      <w:r>
        <w:t>Start of week 7: Review current progress</w:t>
      </w:r>
    </w:p>
    <w:p w:rsidR="00C13594" w:rsidRDefault="00AE7D95">
      <w:r>
        <w:t>Week 8 + 9: Damage control if need be, continue coding.</w:t>
      </w:r>
    </w:p>
    <w:p w:rsidR="00C13594" w:rsidRDefault="00C13594"/>
    <w:p w:rsidR="00C13594" w:rsidRDefault="00AE7D95">
      <w:r>
        <w:rPr>
          <w:b/>
        </w:rPr>
        <w:t>Week 10</w:t>
      </w:r>
    </w:p>
    <w:p w:rsidR="00C13594" w:rsidRDefault="00AE7D95">
      <w:r>
        <w:t>Final testing and verifications</w:t>
      </w:r>
    </w:p>
    <w:p w:rsidR="00C13594" w:rsidRDefault="00C13594"/>
    <w:p w:rsidR="00C13594" w:rsidRDefault="00AE7D95">
      <w:r>
        <w:rPr>
          <w:b/>
        </w:rPr>
        <w:t>Week 11 + Week 12 + Week 13</w:t>
      </w:r>
    </w:p>
    <w:p w:rsidR="00C13594" w:rsidRDefault="00AE7D95">
      <w:r>
        <w:t>Float time.</w:t>
      </w:r>
    </w:p>
    <w:p w:rsidR="00247E14" w:rsidRDefault="00247E14">
      <w:pPr>
        <w:pStyle w:val="Heading2"/>
        <w:rPr>
          <w:b/>
          <w:u w:val="single"/>
        </w:rPr>
      </w:pPr>
      <w:bookmarkStart w:id="845" w:name="_72puk1prqfl0" w:colFirst="0" w:colLast="0"/>
      <w:bookmarkEnd w:id="845"/>
    </w:p>
    <w:p w:rsidR="00C13594" w:rsidRPr="00A47E4A" w:rsidRDefault="00AE7D95">
      <w:pPr>
        <w:pStyle w:val="Heading3"/>
        <w:rPr>
          <w:b/>
          <w:u w:val="single"/>
          <w:rPrChange w:id="846" w:author="Simon Wu" w:date="2017-02-01T15:59:00Z">
            <w:rPr/>
          </w:rPrChange>
        </w:rPr>
        <w:pPrChange w:id="847" w:author="Simon Wu" w:date="2017-02-01T15:59:00Z">
          <w:pPr>
            <w:pStyle w:val="Heading2"/>
          </w:pPr>
        </w:pPrChange>
      </w:pPr>
      <w:bookmarkStart w:id="848" w:name="_Toc477963312"/>
      <w:r w:rsidRPr="00A47E4A">
        <w:rPr>
          <w:b/>
          <w:u w:val="single"/>
          <w:rPrChange w:id="849" w:author="Simon Wu" w:date="2017-02-01T15:59:00Z">
            <w:rPr/>
          </w:rPrChange>
        </w:rPr>
        <w:t>PLAN</w:t>
      </w:r>
      <w:bookmarkEnd w:id="848"/>
    </w:p>
    <w:p w:rsidR="00C13594" w:rsidRDefault="00AE7D95">
      <w:r>
        <w:t>In order to make this website a success, communication and coopera</w:t>
      </w:r>
      <w:r w:rsidR="007D2707">
        <w:t>tion between team members is</w:t>
      </w:r>
      <w:r>
        <w:t xml:space="preserve"> crucial. Our plan is to start early and try to work in pairs as much as possible. Depending on the size of the task</w:t>
      </w:r>
      <w:del w:id="850" w:author="Akemi" w:date="2017-02-01T17:30:00Z">
        <w:r w:rsidDel="009A244C">
          <w:delText>,</w:delText>
        </w:r>
      </w:del>
      <w:r>
        <w:t xml:space="preserve"> and the cap</w:t>
      </w:r>
      <w:r w:rsidR="007D2707">
        <w:t>ability of the team members, resource/task delegation and pairings may change</w:t>
      </w:r>
      <w:r>
        <w:t xml:space="preserve">. </w:t>
      </w:r>
    </w:p>
    <w:p w:rsidR="00C13594" w:rsidRPr="00A47E4A" w:rsidRDefault="00AE7D95">
      <w:pPr>
        <w:pStyle w:val="Heading3"/>
        <w:rPr>
          <w:b/>
          <w:u w:val="single"/>
          <w:rPrChange w:id="851" w:author="Simon Wu" w:date="2017-02-01T15:59:00Z">
            <w:rPr/>
          </w:rPrChange>
        </w:rPr>
        <w:pPrChange w:id="852" w:author="Simon Wu" w:date="2017-02-01T15:59:00Z">
          <w:pPr>
            <w:pStyle w:val="Heading2"/>
          </w:pPr>
        </w:pPrChange>
      </w:pPr>
      <w:bookmarkStart w:id="853" w:name="_sjiwn9o7hrm3" w:colFirst="0" w:colLast="0"/>
      <w:bookmarkStart w:id="854" w:name="_Toc477963313"/>
      <w:bookmarkEnd w:id="853"/>
      <w:r w:rsidRPr="00A47E4A">
        <w:rPr>
          <w:b/>
          <w:u w:val="single"/>
          <w:rPrChange w:id="855" w:author="Simon Wu" w:date="2017-02-01T15:59:00Z">
            <w:rPr/>
          </w:rPrChange>
        </w:rPr>
        <w:lastRenderedPageBreak/>
        <w:t>ROLES</w:t>
      </w:r>
      <w:bookmarkEnd w:id="854"/>
    </w:p>
    <w:p w:rsidR="00C13594" w:rsidRDefault="001C4805">
      <w:r>
        <w:t xml:space="preserve">Each member in the </w:t>
      </w:r>
      <w:r w:rsidR="00AE7D95">
        <w:t>group has an assigned role.</w:t>
      </w:r>
    </w:p>
    <w:p w:rsidR="00C13594" w:rsidRDefault="00AE7D95">
      <w:pPr>
        <w:numPr>
          <w:ilvl w:val="0"/>
          <w:numId w:val="1"/>
        </w:numPr>
        <w:ind w:hanging="360"/>
        <w:contextualSpacing/>
      </w:pPr>
      <w:r>
        <w:t>Simon Wu: Project Leader</w:t>
      </w:r>
    </w:p>
    <w:p w:rsidR="00C13594" w:rsidRDefault="00AE7D95">
      <w:pPr>
        <w:numPr>
          <w:ilvl w:val="0"/>
          <w:numId w:val="1"/>
        </w:numPr>
        <w:ind w:hanging="360"/>
        <w:contextualSpacing/>
      </w:pPr>
      <w:r>
        <w:t>Ian Lo: Head Coder</w:t>
      </w:r>
    </w:p>
    <w:p w:rsidR="00C13594" w:rsidRDefault="00AE7D95">
      <w:pPr>
        <w:numPr>
          <w:ilvl w:val="0"/>
          <w:numId w:val="1"/>
        </w:numPr>
        <w:ind w:hanging="360"/>
        <w:contextualSpacing/>
      </w:pPr>
      <w:r>
        <w:t>Jacky Li: Document Control</w:t>
      </w:r>
    </w:p>
    <w:p w:rsidR="00C13594" w:rsidRDefault="00AE7D95">
      <w:pPr>
        <w:numPr>
          <w:ilvl w:val="0"/>
          <w:numId w:val="1"/>
        </w:numPr>
        <w:ind w:hanging="360"/>
        <w:contextualSpacing/>
      </w:pPr>
      <w:r>
        <w:t>Akemi Haraguchi: Website Aesthetics Designer</w:t>
      </w:r>
    </w:p>
    <w:p w:rsidR="00C13594" w:rsidRDefault="00C13594"/>
    <w:p w:rsidR="00C13594" w:rsidRPr="00A47E4A" w:rsidRDefault="00AE7D95">
      <w:pPr>
        <w:pStyle w:val="Heading3"/>
        <w:rPr>
          <w:b/>
          <w:u w:val="single"/>
          <w:rPrChange w:id="856" w:author="Simon Wu" w:date="2017-02-01T15:59:00Z">
            <w:rPr/>
          </w:rPrChange>
        </w:rPr>
        <w:pPrChange w:id="857" w:author="Simon Wu" w:date="2017-02-01T15:59:00Z">
          <w:pPr>
            <w:pStyle w:val="Heading2"/>
          </w:pPr>
        </w:pPrChange>
      </w:pPr>
      <w:bookmarkStart w:id="858" w:name="_npyzi0yksjif" w:colFirst="0" w:colLast="0"/>
      <w:bookmarkStart w:id="859" w:name="_Toc477963314"/>
      <w:bookmarkEnd w:id="858"/>
      <w:r w:rsidRPr="00A47E4A">
        <w:rPr>
          <w:b/>
          <w:u w:val="single"/>
          <w:rPrChange w:id="860" w:author="Simon Wu" w:date="2017-02-01T15:59:00Z">
            <w:rPr/>
          </w:rPrChange>
        </w:rPr>
        <w:t>DEADLINES</w:t>
      </w:r>
      <w:bookmarkEnd w:id="859"/>
    </w:p>
    <w:p w:rsidR="00C13594" w:rsidRDefault="00AE7D95">
      <w:r>
        <w:t>Members will meet every Wednesday after</w:t>
      </w:r>
      <w:r w:rsidR="008C4F68">
        <w:t>-</w:t>
      </w:r>
      <w:r>
        <w:t xml:space="preserve">class. Members are expected to arrive on time and be prepared for the meeting. We will attempt </w:t>
      </w:r>
      <w:r w:rsidR="007D2707">
        <w:t xml:space="preserve">to </w:t>
      </w:r>
      <w:r>
        <w:t>schedule items ahead of time with individual due dates to ensure the overall project milestones are delivered on time. Following the first milestone, a project Gantt chart will be constructed in-order to better delegate resources and tasks. The project schedule will be updated on a weekly basis to reflect actual progress</w:t>
      </w:r>
      <w:r w:rsidR="007D2707">
        <w:t>es</w:t>
      </w:r>
      <w:r>
        <w:t>.</w:t>
      </w:r>
    </w:p>
    <w:p w:rsidR="00025A6D" w:rsidRDefault="00025A6D"/>
    <w:p w:rsidR="00025A6D" w:rsidRPr="00A47E4A" w:rsidRDefault="00025A6D">
      <w:pPr>
        <w:pStyle w:val="Heading3"/>
        <w:rPr>
          <w:b/>
          <w:u w:val="single"/>
          <w:rPrChange w:id="861" w:author="Simon Wu" w:date="2017-02-01T15:59:00Z">
            <w:rPr/>
          </w:rPrChange>
        </w:rPr>
        <w:pPrChange w:id="862" w:author="Simon Wu" w:date="2017-02-01T15:59:00Z">
          <w:pPr>
            <w:pStyle w:val="Heading2"/>
          </w:pPr>
        </w:pPrChange>
      </w:pPr>
      <w:bookmarkStart w:id="863" w:name="_Toc477963315"/>
      <w:r w:rsidRPr="00A47E4A">
        <w:rPr>
          <w:b/>
          <w:u w:val="single"/>
          <w:rPrChange w:id="864" w:author="Simon Wu" w:date="2017-02-01T15:59:00Z">
            <w:rPr/>
          </w:rPrChange>
        </w:rPr>
        <w:t>ADDENDUM</w:t>
      </w:r>
      <w:bookmarkEnd w:id="863"/>
    </w:p>
    <w:p w:rsidR="00F00A75" w:rsidRPr="00025A6D" w:rsidRDefault="00F00A75"/>
    <w:p w:rsidR="00C13594" w:rsidRDefault="00841E0E">
      <w:pPr>
        <w:rPr>
          <w:ins w:id="865" w:author="Simon Wu" w:date="2017-02-01T15:26:00Z"/>
        </w:rPr>
      </w:pPr>
      <w:ins w:id="866" w:author="Simon Wu" w:date="2017-02-01T15:24:00Z">
        <w:r>
          <w:t xml:space="preserve">Regarding </w:t>
        </w:r>
      </w:ins>
      <w:ins w:id="867" w:author="Simon Wu" w:date="2017-02-01T15:25:00Z">
        <w:r>
          <w:t>the difficult of our proje</w:t>
        </w:r>
      </w:ins>
      <w:ins w:id="868" w:author="Simon Wu" w:date="2017-02-01T15:26:00Z">
        <w:r>
          <w:t>ct objectives and scope, we suggest the following plan:</w:t>
        </w:r>
      </w:ins>
    </w:p>
    <w:p w:rsidR="00841E0E" w:rsidRDefault="00841E0E">
      <w:pPr>
        <w:pStyle w:val="ListParagraph"/>
        <w:numPr>
          <w:ilvl w:val="0"/>
          <w:numId w:val="3"/>
        </w:numPr>
        <w:rPr>
          <w:ins w:id="869" w:author="Simon Wu" w:date="2017-02-01T15:28:00Z"/>
        </w:rPr>
        <w:pPrChange w:id="870" w:author="Simon Wu" w:date="2017-02-01T15:26:00Z">
          <w:pPr/>
        </w:pPrChange>
      </w:pPr>
      <w:ins w:id="871" w:author="Simon Wu" w:date="2017-02-01T15:27:00Z">
        <w:r>
          <w:t>The core requirements o</w:t>
        </w:r>
      </w:ins>
      <w:ins w:id="872" w:author="Simon Wu" w:date="2017-02-01T15:28:00Z">
        <w:r>
          <w:t>f the project will be addressed first:</w:t>
        </w:r>
      </w:ins>
    </w:p>
    <w:p w:rsidR="00841E0E" w:rsidRDefault="00841E0E">
      <w:pPr>
        <w:pStyle w:val="ListParagraph"/>
        <w:numPr>
          <w:ilvl w:val="1"/>
          <w:numId w:val="3"/>
        </w:numPr>
        <w:rPr>
          <w:ins w:id="873" w:author="Simon Wu" w:date="2017-02-01T15:29:00Z"/>
        </w:rPr>
        <w:pPrChange w:id="874" w:author="Simon Wu" w:date="2017-02-01T15:28:00Z">
          <w:pPr/>
        </w:pPrChange>
      </w:pPr>
      <w:ins w:id="875" w:author="Simon Wu" w:date="2017-02-01T15:29:00Z">
        <w:r>
          <w:t>Basic website interface</w:t>
        </w:r>
      </w:ins>
    </w:p>
    <w:p w:rsidR="00841E0E" w:rsidRDefault="00841E0E">
      <w:pPr>
        <w:pStyle w:val="ListParagraph"/>
        <w:numPr>
          <w:ilvl w:val="1"/>
          <w:numId w:val="3"/>
        </w:numPr>
        <w:rPr>
          <w:ins w:id="876" w:author="Simon Wu" w:date="2017-02-01T15:32:00Z"/>
        </w:rPr>
        <w:pPrChange w:id="877" w:author="Simon Wu" w:date="2017-02-01T15:28:00Z">
          <w:pPr/>
        </w:pPrChange>
      </w:pPr>
      <w:ins w:id="878" w:author="Simon Wu" w:date="2017-02-01T15:29:00Z">
        <w:r>
          <w:t>Navigation menu</w:t>
        </w:r>
      </w:ins>
    </w:p>
    <w:p w:rsidR="009717B4" w:rsidRDefault="009717B4">
      <w:pPr>
        <w:pStyle w:val="ListParagraph"/>
        <w:numPr>
          <w:ilvl w:val="1"/>
          <w:numId w:val="3"/>
        </w:numPr>
        <w:rPr>
          <w:ins w:id="879" w:author="Simon Wu" w:date="2017-02-01T15:29:00Z"/>
        </w:rPr>
        <w:pPrChange w:id="880" w:author="Simon Wu" w:date="2017-02-01T15:28:00Z">
          <w:pPr/>
        </w:pPrChange>
      </w:pPr>
      <w:ins w:id="881" w:author="Simon Wu" w:date="2017-02-01T15:33:00Z">
        <w:r>
          <w:t>Requirements listed on the project document</w:t>
        </w:r>
      </w:ins>
    </w:p>
    <w:p w:rsidR="0094653F" w:rsidRDefault="00634A1E">
      <w:pPr>
        <w:pStyle w:val="ListParagraph"/>
        <w:numPr>
          <w:ilvl w:val="0"/>
          <w:numId w:val="3"/>
        </w:numPr>
        <w:rPr>
          <w:ins w:id="882" w:author="Simon Wu" w:date="2017-02-01T15:35:00Z"/>
        </w:rPr>
        <w:pPrChange w:id="883" w:author="Simon Wu" w:date="2017-02-01T15:35:00Z">
          <w:pPr/>
        </w:pPrChange>
      </w:pPr>
      <w:ins w:id="884" w:author="Simon Wu" w:date="2017-02-01T15:29:00Z">
        <w:r>
          <w:t>The GPS tracking</w:t>
        </w:r>
      </w:ins>
      <w:ins w:id="885" w:author="Simon Wu" w:date="2017-02-01T15:37:00Z">
        <w:r>
          <w:t xml:space="preserve"> function</w:t>
        </w:r>
      </w:ins>
      <w:ins w:id="886" w:author="Simon Wu" w:date="2017-02-01T15:32:00Z">
        <w:r w:rsidR="009717B4">
          <w:t xml:space="preserve"> will be allotted low priority and attempted only if time allows</w:t>
        </w:r>
      </w:ins>
    </w:p>
    <w:p w:rsidR="0094653F" w:rsidRDefault="00634A1E">
      <w:pPr>
        <w:pStyle w:val="ListParagraph"/>
        <w:numPr>
          <w:ilvl w:val="1"/>
          <w:numId w:val="3"/>
        </w:numPr>
        <w:pPrChange w:id="887" w:author="Simon Wu" w:date="2017-02-01T15:35:00Z">
          <w:pPr/>
        </w:pPrChange>
      </w:pPr>
      <w:ins w:id="888" w:author="Simon Wu" w:date="2017-02-01T15:37:00Z">
        <w:r>
          <w:t>As a result, the user “quest progress” function will only be implemented when all other core functions are complete and running smoothly.</w:t>
        </w:r>
      </w:ins>
      <w:ins w:id="889" w:author="Simon Wu" w:date="2017-02-01T15:35:00Z">
        <w:r w:rsidR="0094653F">
          <w:t xml:space="preserve"> </w:t>
        </w:r>
      </w:ins>
    </w:p>
    <w:sectPr w:rsidR="0094653F" w:rsidSect="00FE24C8">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860EC3"/>
    <w:multiLevelType w:val="hybridMultilevel"/>
    <w:tmpl w:val="B9CAFFA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5B9121BB"/>
    <w:multiLevelType w:val="multilevel"/>
    <w:tmpl w:val="61C8A6B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605F7A30"/>
    <w:multiLevelType w:val="hybridMultilevel"/>
    <w:tmpl w:val="093A7B4C"/>
    <w:lvl w:ilvl="0" w:tplc="10090011">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7A237534"/>
    <w:multiLevelType w:val="hybridMultilevel"/>
    <w:tmpl w:val="2CBEBF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
    <w15:presenceInfo w15:providerId="None" w15:userId="A"/>
  </w15:person>
  <w15:person w15:author="Jacky">
    <w15:presenceInfo w15:providerId="None" w15:userId="Jacky"/>
  </w15:person>
  <w15:person w15:author="Akemi H">
    <w15:presenceInfo w15:providerId="Windows Live" w15:userId="1f91957d98b031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3594"/>
    <w:rsid w:val="00000317"/>
    <w:rsid w:val="00005F02"/>
    <w:rsid w:val="0001149F"/>
    <w:rsid w:val="0001549F"/>
    <w:rsid w:val="00025A6D"/>
    <w:rsid w:val="00063B10"/>
    <w:rsid w:val="000833E0"/>
    <w:rsid w:val="000A1433"/>
    <w:rsid w:val="000A2C05"/>
    <w:rsid w:val="000B396A"/>
    <w:rsid w:val="000B7A35"/>
    <w:rsid w:val="000C26F5"/>
    <w:rsid w:val="000E11B5"/>
    <w:rsid w:val="000F29C5"/>
    <w:rsid w:val="001317BA"/>
    <w:rsid w:val="001360DB"/>
    <w:rsid w:val="00155817"/>
    <w:rsid w:val="001641A6"/>
    <w:rsid w:val="001B0AF1"/>
    <w:rsid w:val="001B2DDF"/>
    <w:rsid w:val="001C4805"/>
    <w:rsid w:val="001E6071"/>
    <w:rsid w:val="001F7A87"/>
    <w:rsid w:val="00226894"/>
    <w:rsid w:val="00247E14"/>
    <w:rsid w:val="00252D56"/>
    <w:rsid w:val="0025656F"/>
    <w:rsid w:val="00261FAB"/>
    <w:rsid w:val="00286D07"/>
    <w:rsid w:val="002B77D3"/>
    <w:rsid w:val="002D472B"/>
    <w:rsid w:val="002D48AE"/>
    <w:rsid w:val="00304DA9"/>
    <w:rsid w:val="00307BA3"/>
    <w:rsid w:val="003119AB"/>
    <w:rsid w:val="00364E20"/>
    <w:rsid w:val="00371E13"/>
    <w:rsid w:val="003972A4"/>
    <w:rsid w:val="003B7FDB"/>
    <w:rsid w:val="003C0E5A"/>
    <w:rsid w:val="003E3DDF"/>
    <w:rsid w:val="003F78C0"/>
    <w:rsid w:val="00427544"/>
    <w:rsid w:val="00433E8B"/>
    <w:rsid w:val="004427AE"/>
    <w:rsid w:val="00453623"/>
    <w:rsid w:val="0045557B"/>
    <w:rsid w:val="00457E88"/>
    <w:rsid w:val="0046398B"/>
    <w:rsid w:val="00466C0F"/>
    <w:rsid w:val="00470635"/>
    <w:rsid w:val="00474BB8"/>
    <w:rsid w:val="0048551C"/>
    <w:rsid w:val="0049450C"/>
    <w:rsid w:val="004A0BD8"/>
    <w:rsid w:val="004A0C10"/>
    <w:rsid w:val="004B5543"/>
    <w:rsid w:val="004B781C"/>
    <w:rsid w:val="004C439A"/>
    <w:rsid w:val="0050775A"/>
    <w:rsid w:val="005146D1"/>
    <w:rsid w:val="005167E4"/>
    <w:rsid w:val="00544170"/>
    <w:rsid w:val="00562387"/>
    <w:rsid w:val="0056243A"/>
    <w:rsid w:val="00567989"/>
    <w:rsid w:val="00580D27"/>
    <w:rsid w:val="005902E2"/>
    <w:rsid w:val="0059595B"/>
    <w:rsid w:val="005A69C5"/>
    <w:rsid w:val="005C3033"/>
    <w:rsid w:val="005E2460"/>
    <w:rsid w:val="005E683B"/>
    <w:rsid w:val="005F07DA"/>
    <w:rsid w:val="006019A4"/>
    <w:rsid w:val="006106E0"/>
    <w:rsid w:val="00634A1E"/>
    <w:rsid w:val="006443C7"/>
    <w:rsid w:val="0065619D"/>
    <w:rsid w:val="00681E38"/>
    <w:rsid w:val="00697E8D"/>
    <w:rsid w:val="006C036B"/>
    <w:rsid w:val="006E1282"/>
    <w:rsid w:val="006E36A9"/>
    <w:rsid w:val="006E548B"/>
    <w:rsid w:val="00702D2E"/>
    <w:rsid w:val="00740D0C"/>
    <w:rsid w:val="007479DB"/>
    <w:rsid w:val="0076008C"/>
    <w:rsid w:val="00763940"/>
    <w:rsid w:val="00765508"/>
    <w:rsid w:val="007729BE"/>
    <w:rsid w:val="00791FCB"/>
    <w:rsid w:val="007A6404"/>
    <w:rsid w:val="007B3172"/>
    <w:rsid w:val="007B40CF"/>
    <w:rsid w:val="007C1AEB"/>
    <w:rsid w:val="007D2707"/>
    <w:rsid w:val="00803132"/>
    <w:rsid w:val="00813230"/>
    <w:rsid w:val="008173AE"/>
    <w:rsid w:val="00841E0E"/>
    <w:rsid w:val="00844489"/>
    <w:rsid w:val="00860800"/>
    <w:rsid w:val="008C2A9C"/>
    <w:rsid w:val="008C4F68"/>
    <w:rsid w:val="008D45E3"/>
    <w:rsid w:val="008E1A31"/>
    <w:rsid w:val="008E2DF8"/>
    <w:rsid w:val="008F0B00"/>
    <w:rsid w:val="008F2A1C"/>
    <w:rsid w:val="0090286B"/>
    <w:rsid w:val="0090581E"/>
    <w:rsid w:val="00905AE1"/>
    <w:rsid w:val="00915387"/>
    <w:rsid w:val="0092597E"/>
    <w:rsid w:val="0094653F"/>
    <w:rsid w:val="00961C01"/>
    <w:rsid w:val="009717B4"/>
    <w:rsid w:val="009A244C"/>
    <w:rsid w:val="009D3A0A"/>
    <w:rsid w:val="009E071D"/>
    <w:rsid w:val="009F0E24"/>
    <w:rsid w:val="00A13566"/>
    <w:rsid w:val="00A47E4A"/>
    <w:rsid w:val="00A70BE1"/>
    <w:rsid w:val="00A77BF3"/>
    <w:rsid w:val="00A809F6"/>
    <w:rsid w:val="00A923B6"/>
    <w:rsid w:val="00AE4463"/>
    <w:rsid w:val="00AE7D95"/>
    <w:rsid w:val="00AF0F77"/>
    <w:rsid w:val="00B10A9D"/>
    <w:rsid w:val="00B159DD"/>
    <w:rsid w:val="00B176D8"/>
    <w:rsid w:val="00B33BEA"/>
    <w:rsid w:val="00B45CA5"/>
    <w:rsid w:val="00B4795F"/>
    <w:rsid w:val="00B505F2"/>
    <w:rsid w:val="00B53D2B"/>
    <w:rsid w:val="00BB789A"/>
    <w:rsid w:val="00BE28DB"/>
    <w:rsid w:val="00BF0E0B"/>
    <w:rsid w:val="00C13594"/>
    <w:rsid w:val="00C32DBA"/>
    <w:rsid w:val="00C60E7E"/>
    <w:rsid w:val="00C72E79"/>
    <w:rsid w:val="00CB3541"/>
    <w:rsid w:val="00CB5357"/>
    <w:rsid w:val="00CB6E2B"/>
    <w:rsid w:val="00CD2ADA"/>
    <w:rsid w:val="00CF0FF8"/>
    <w:rsid w:val="00D1215D"/>
    <w:rsid w:val="00D20E4F"/>
    <w:rsid w:val="00D229EC"/>
    <w:rsid w:val="00D423B3"/>
    <w:rsid w:val="00D51939"/>
    <w:rsid w:val="00D54F1B"/>
    <w:rsid w:val="00D85ED3"/>
    <w:rsid w:val="00DC2E4B"/>
    <w:rsid w:val="00DF3AEC"/>
    <w:rsid w:val="00E20F11"/>
    <w:rsid w:val="00E54C8A"/>
    <w:rsid w:val="00E94341"/>
    <w:rsid w:val="00EB2310"/>
    <w:rsid w:val="00EC03B4"/>
    <w:rsid w:val="00EC63B3"/>
    <w:rsid w:val="00ED0D00"/>
    <w:rsid w:val="00ED1406"/>
    <w:rsid w:val="00EF4718"/>
    <w:rsid w:val="00F00A75"/>
    <w:rsid w:val="00F471CB"/>
    <w:rsid w:val="00F60655"/>
    <w:rsid w:val="00F81159"/>
    <w:rsid w:val="00F8489D"/>
    <w:rsid w:val="00FA5764"/>
    <w:rsid w:val="00FE24C8"/>
    <w:rsid w:val="00FF3CF8"/>
    <w:rsid w:val="27DB10C6"/>
    <w:rsid w:val="36599FA9"/>
    <w:rsid w:val="411E4B0A"/>
    <w:rsid w:val="4E865DC4"/>
  </w:rsids>
  <m:mathPr>
    <m:mathFont m:val="Cambria Math"/>
    <m:brkBin m:val="before"/>
    <m:brkBinSub m:val="--"/>
    <m:smallFrac m:val="0"/>
    <m:dispDef/>
    <m:lMargin m:val="0"/>
    <m:rMargin m:val="0"/>
    <m:defJc m:val="centerGroup"/>
    <m:wrapIndent m:val="1440"/>
    <m:intLim m:val="subSup"/>
    <m:naryLim m:val="undOvr"/>
  </m:mathPr>
  <w:themeFontLang w:val="en-CA"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A72CDF"/>
  <w15:docId w15:val="{3F8532A8-E290-465B-9853-735C73789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zh-TW"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47E14"/>
  </w:style>
  <w:style w:type="paragraph" w:styleId="Heading1">
    <w:name w:val="heading 1"/>
    <w:basedOn w:val="Normal"/>
    <w:next w:val="Normal"/>
    <w:link w:val="Heading1Char"/>
    <w:uiPriority w:val="9"/>
    <w:qFormat/>
    <w:rsid w:val="00247E14"/>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247E14"/>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47E14"/>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247E14"/>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247E14"/>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unhideWhenUsed/>
    <w:qFormat/>
    <w:rsid w:val="00247E14"/>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247E14"/>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247E14"/>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247E14"/>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47E14"/>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247E14"/>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Heading1Char">
    <w:name w:val="Heading 1 Char"/>
    <w:basedOn w:val="DefaultParagraphFont"/>
    <w:link w:val="Heading1"/>
    <w:uiPriority w:val="9"/>
    <w:rsid w:val="00247E14"/>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247E1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47E14"/>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247E14"/>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247E14"/>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rsid w:val="00247E14"/>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247E14"/>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247E14"/>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247E14"/>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247E14"/>
    <w:pPr>
      <w:spacing w:line="240" w:lineRule="auto"/>
    </w:pPr>
    <w:rPr>
      <w:b/>
      <w:bCs/>
      <w:smallCaps/>
      <w:color w:val="44546A" w:themeColor="text2"/>
    </w:rPr>
  </w:style>
  <w:style w:type="character" w:customStyle="1" w:styleId="TitleChar">
    <w:name w:val="Title Char"/>
    <w:basedOn w:val="DefaultParagraphFont"/>
    <w:link w:val="Title"/>
    <w:uiPriority w:val="10"/>
    <w:rsid w:val="00247E14"/>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sid w:val="00247E14"/>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247E14"/>
    <w:rPr>
      <w:b/>
      <w:bCs/>
    </w:rPr>
  </w:style>
  <w:style w:type="character" w:styleId="Emphasis">
    <w:name w:val="Emphasis"/>
    <w:basedOn w:val="DefaultParagraphFont"/>
    <w:uiPriority w:val="20"/>
    <w:qFormat/>
    <w:rsid w:val="00247E14"/>
    <w:rPr>
      <w:i/>
      <w:iCs/>
    </w:rPr>
  </w:style>
  <w:style w:type="paragraph" w:styleId="NoSpacing">
    <w:name w:val="No Spacing"/>
    <w:uiPriority w:val="1"/>
    <w:qFormat/>
    <w:rsid w:val="00247E14"/>
    <w:pPr>
      <w:spacing w:after="0" w:line="240" w:lineRule="auto"/>
    </w:pPr>
  </w:style>
  <w:style w:type="paragraph" w:styleId="Quote">
    <w:name w:val="Quote"/>
    <w:basedOn w:val="Normal"/>
    <w:next w:val="Normal"/>
    <w:link w:val="QuoteChar"/>
    <w:uiPriority w:val="29"/>
    <w:qFormat/>
    <w:rsid w:val="00247E1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247E14"/>
    <w:rPr>
      <w:color w:val="44546A" w:themeColor="text2"/>
      <w:sz w:val="24"/>
      <w:szCs w:val="24"/>
    </w:rPr>
  </w:style>
  <w:style w:type="paragraph" w:styleId="IntenseQuote">
    <w:name w:val="Intense Quote"/>
    <w:basedOn w:val="Normal"/>
    <w:next w:val="Normal"/>
    <w:link w:val="IntenseQuoteChar"/>
    <w:uiPriority w:val="30"/>
    <w:qFormat/>
    <w:rsid w:val="00247E1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247E1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247E14"/>
    <w:rPr>
      <w:i/>
      <w:iCs/>
      <w:color w:val="595959" w:themeColor="text1" w:themeTint="A6"/>
    </w:rPr>
  </w:style>
  <w:style w:type="character" w:styleId="IntenseEmphasis">
    <w:name w:val="Intense Emphasis"/>
    <w:basedOn w:val="DefaultParagraphFont"/>
    <w:uiPriority w:val="21"/>
    <w:qFormat/>
    <w:rsid w:val="00247E14"/>
    <w:rPr>
      <w:b/>
      <w:bCs/>
      <w:i/>
      <w:iCs/>
    </w:rPr>
  </w:style>
  <w:style w:type="character" w:styleId="SubtleReference">
    <w:name w:val="Subtle Reference"/>
    <w:basedOn w:val="DefaultParagraphFont"/>
    <w:uiPriority w:val="31"/>
    <w:qFormat/>
    <w:rsid w:val="00247E1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247E14"/>
    <w:rPr>
      <w:b/>
      <w:bCs/>
      <w:smallCaps/>
      <w:color w:val="44546A" w:themeColor="text2"/>
      <w:u w:val="single"/>
    </w:rPr>
  </w:style>
  <w:style w:type="character" w:styleId="BookTitle">
    <w:name w:val="Book Title"/>
    <w:basedOn w:val="DefaultParagraphFont"/>
    <w:uiPriority w:val="33"/>
    <w:qFormat/>
    <w:rsid w:val="00247E14"/>
    <w:rPr>
      <w:b/>
      <w:bCs/>
      <w:smallCaps/>
      <w:spacing w:val="10"/>
    </w:rPr>
  </w:style>
  <w:style w:type="paragraph" w:styleId="TOCHeading">
    <w:name w:val="TOC Heading"/>
    <w:basedOn w:val="Heading1"/>
    <w:next w:val="Normal"/>
    <w:uiPriority w:val="39"/>
    <w:unhideWhenUsed/>
    <w:qFormat/>
    <w:rsid w:val="00247E14"/>
    <w:pPr>
      <w:outlineLvl w:val="9"/>
    </w:pPr>
  </w:style>
  <w:style w:type="paragraph" w:styleId="TOC1">
    <w:name w:val="toc 1"/>
    <w:basedOn w:val="Normal"/>
    <w:next w:val="Normal"/>
    <w:autoRedefine/>
    <w:uiPriority w:val="39"/>
    <w:unhideWhenUsed/>
    <w:rsid w:val="00470635"/>
    <w:pPr>
      <w:tabs>
        <w:tab w:val="right" w:leader="dot" w:pos="9019"/>
      </w:tabs>
      <w:spacing w:after="100"/>
    </w:pPr>
  </w:style>
  <w:style w:type="paragraph" w:styleId="TOC2">
    <w:name w:val="toc 2"/>
    <w:basedOn w:val="Normal"/>
    <w:next w:val="Normal"/>
    <w:autoRedefine/>
    <w:uiPriority w:val="39"/>
    <w:unhideWhenUsed/>
    <w:rsid w:val="00470635"/>
    <w:pPr>
      <w:tabs>
        <w:tab w:val="right" w:leader="dot" w:pos="9019"/>
      </w:tabs>
      <w:spacing w:after="100"/>
      <w:ind w:left="220"/>
    </w:pPr>
  </w:style>
  <w:style w:type="paragraph" w:styleId="TOC3">
    <w:name w:val="toc 3"/>
    <w:basedOn w:val="Normal"/>
    <w:next w:val="Normal"/>
    <w:autoRedefine/>
    <w:uiPriority w:val="39"/>
    <w:unhideWhenUsed/>
    <w:rsid w:val="00247E14"/>
    <w:pPr>
      <w:spacing w:after="100"/>
      <w:ind w:left="440"/>
    </w:pPr>
  </w:style>
  <w:style w:type="character" w:styleId="Hyperlink">
    <w:name w:val="Hyperlink"/>
    <w:basedOn w:val="DefaultParagraphFont"/>
    <w:uiPriority w:val="99"/>
    <w:unhideWhenUsed/>
    <w:rsid w:val="00247E14"/>
    <w:rPr>
      <w:color w:val="0563C1" w:themeColor="hyperlink"/>
      <w:u w:val="single"/>
    </w:rPr>
  </w:style>
  <w:style w:type="paragraph" w:styleId="ListParagraph">
    <w:name w:val="List Paragraph"/>
    <w:basedOn w:val="Normal"/>
    <w:uiPriority w:val="34"/>
    <w:qFormat/>
    <w:rsid w:val="000E11B5"/>
    <w:pPr>
      <w:ind w:left="720"/>
      <w:contextualSpacing/>
    </w:pPr>
  </w:style>
  <w:style w:type="paragraph" w:styleId="BalloonText">
    <w:name w:val="Balloon Text"/>
    <w:basedOn w:val="Normal"/>
    <w:link w:val="BalloonTextChar"/>
    <w:uiPriority w:val="99"/>
    <w:semiHidden/>
    <w:unhideWhenUsed/>
    <w:rsid w:val="003119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19AB"/>
    <w:rPr>
      <w:rFonts w:ascii="Segoe UI" w:hAnsi="Segoe UI" w:cs="Segoe UI"/>
      <w:sz w:val="18"/>
      <w:szCs w:val="18"/>
    </w:rPr>
  </w:style>
  <w:style w:type="paragraph" w:styleId="Revision">
    <w:name w:val="Revision"/>
    <w:hidden/>
    <w:uiPriority w:val="99"/>
    <w:semiHidden/>
    <w:rsid w:val="00803132"/>
    <w:pPr>
      <w:spacing w:after="0" w:line="240" w:lineRule="auto"/>
    </w:pPr>
  </w:style>
  <w:style w:type="table" w:styleId="TableGrid">
    <w:name w:val="Table Grid"/>
    <w:basedOn w:val="TableNormal"/>
    <w:uiPriority w:val="39"/>
    <w:rsid w:val="00BE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hyperlink" Target="http://www.maps.ubc.ca/PROD/index.php" TargetMode="External"/><Relationship Id="rId50" Type="http://schemas.microsoft.com/office/2011/relationships/people" Target="people.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hyperlink" Target="http://www.bcit.ca/map/"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jpg"/><Relationship Id="rId44" Type="http://schemas.openxmlformats.org/officeDocument/2006/relationships/image" Target="media/image35.jpg"/><Relationship Id="rId4" Type="http://schemas.openxmlformats.org/officeDocument/2006/relationships/settings" Target="settings.xml"/><Relationship Id="rId9" Type="http://schemas.openxmlformats.org/officeDocument/2006/relationships/hyperlink" Target="http://students.bcitdev.com/A00773676/Project/Master_Simon/Home.html"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7.png"/><Relationship Id="rId8" Type="http://schemas.openxmlformats.org/officeDocument/2006/relationships/hyperlink" Target="http://students.bcitdev.com/A00773676/Project/BTest/glossaryB.html" TargetMode="Externa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BE4643-8D10-411D-BFDA-4F77F6EEB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37</Pages>
  <Words>2978</Words>
  <Characters>16977</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Jacky</dc:creator>
  <cp:keywords/>
  <dc:description/>
  <cp:lastModifiedBy>A</cp:lastModifiedBy>
  <cp:revision>8</cp:revision>
  <cp:lastPrinted>2017-01-21T05:56:00Z</cp:lastPrinted>
  <dcterms:created xsi:type="dcterms:W3CDTF">2017-02-02T03:58:00Z</dcterms:created>
  <dcterms:modified xsi:type="dcterms:W3CDTF">2017-03-23T01:07:00Z</dcterms:modified>
</cp:coreProperties>
</file>