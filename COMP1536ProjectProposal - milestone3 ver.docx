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C13594" w:rsidRDefault="00C13594">
      <w:pPr>
        <w:pStyle w:val="Title"/>
        <w:contextualSpacing w:val="0"/>
      </w:pPr>
      <w:bookmarkStart w:id="0" w:name="_2fddiq7yrr1k" w:colFirst="0" w:colLast="0"/>
      <w:bookmarkEnd w:id="0"/>
    </w:p>
    <w:p w:rsidR="006E548B" w:rsidRDefault="006E548B" w:rsidP="008173AE"/>
    <w:p w:rsidR="006E548B" w:rsidRDefault="006E548B" w:rsidP="008173AE"/>
    <w:p w:rsidR="006E548B" w:rsidRPr="006E548B" w:rsidRDefault="006E548B" w:rsidP="008173AE"/>
    <w:p w:rsidR="00C13594" w:rsidRDefault="00C13594">
      <w:pPr>
        <w:pStyle w:val="Title"/>
        <w:contextualSpacing w:val="0"/>
      </w:pPr>
      <w:bookmarkStart w:id="1" w:name="_vrwyxxygh50e" w:colFirst="0" w:colLast="0"/>
      <w:bookmarkEnd w:id="1"/>
    </w:p>
    <w:p w:rsidR="00C13594" w:rsidRDefault="00C13594">
      <w:pPr>
        <w:pStyle w:val="Title"/>
        <w:contextualSpacing w:val="0"/>
      </w:pPr>
      <w:bookmarkStart w:id="2" w:name="_wo30t3tccij5" w:colFirst="0" w:colLast="0"/>
      <w:bookmarkEnd w:id="2"/>
    </w:p>
    <w:p w:rsidR="00C13594" w:rsidRDefault="00C13594">
      <w:pPr>
        <w:pStyle w:val="Title"/>
        <w:contextualSpacing w:val="0"/>
      </w:pPr>
      <w:bookmarkStart w:id="3" w:name="_t9izoa729cbk" w:colFirst="0" w:colLast="0"/>
      <w:bookmarkEnd w:id="3"/>
    </w:p>
    <w:p w:rsidR="00C13594" w:rsidRDefault="00AE7D95">
      <w:pPr>
        <w:pStyle w:val="Title"/>
        <w:contextualSpacing w:val="0"/>
      </w:pPr>
      <w:bookmarkStart w:id="4" w:name="_bjcvjmwgjzxq" w:colFirst="0" w:colLast="0"/>
      <w:bookmarkEnd w:id="4"/>
      <w:r>
        <w:t>Virtual Campus Tour</w:t>
      </w:r>
    </w:p>
    <w:p w:rsidR="00C13594" w:rsidRDefault="00C13594"/>
    <w:p w:rsidR="00C13594" w:rsidRDefault="00AE7D95">
      <w:pPr>
        <w:pStyle w:val="Subtitle"/>
      </w:pPr>
      <w:bookmarkStart w:id="5" w:name="_357qheioblm7" w:colFirst="0" w:colLast="0"/>
      <w:bookmarkEnd w:id="5"/>
      <w:r>
        <w:t>COMP 1536 Website Development Project</w:t>
      </w:r>
    </w:p>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AE7D95">
      <w:r>
        <w:t>Simon Wu</w:t>
      </w:r>
    </w:p>
    <w:p w:rsidR="00C13594" w:rsidRDefault="00AE7D95">
      <w:r>
        <w:t>Ian Lo</w:t>
      </w:r>
    </w:p>
    <w:p w:rsidR="00C13594" w:rsidRDefault="00AE7D95">
      <w:r>
        <w:t>Jacky Li</w:t>
      </w:r>
    </w:p>
    <w:p w:rsidR="00BF0E0B" w:rsidDel="00D423B3" w:rsidRDefault="00AE7D95" w:rsidP="00961C01">
      <w:r>
        <w:t xml:space="preserve">Akemi </w:t>
      </w:r>
      <w:proofErr w:type="spellStart"/>
      <w:r>
        <w:t>Haraguchi</w:t>
      </w:r>
      <w:moveFromRangeStart w:id="6" w:author="Simon Wu" w:date="2017-02-01T15:53:00Z" w:name="move473727724"/>
      <w:proofErr w:type="spellEnd"/>
    </w:p>
    <w:p w:rsidR="00BF0E0B" w:rsidDel="007B3172" w:rsidRDefault="00BF0E0B" w:rsidP="00961C01">
      <w:pPr>
        <w:rPr>
          <w:del w:id="7" w:author="Simon Wu" w:date="2017-02-01T16:53:00Z"/>
        </w:rPr>
      </w:pPr>
    </w:p>
    <w:p w:rsidR="00BF0E0B" w:rsidDel="007B3172" w:rsidRDefault="00BF0E0B" w:rsidP="00961C01">
      <w:pPr>
        <w:rPr>
          <w:del w:id="8" w:author="Simon Wu" w:date="2017-02-01T16:53:00Z"/>
        </w:rPr>
      </w:pPr>
    </w:p>
    <w:p w:rsidR="00BF0E0B" w:rsidDel="007B3172" w:rsidRDefault="00BF0E0B" w:rsidP="00961C01">
      <w:pPr>
        <w:rPr>
          <w:del w:id="9" w:author="Simon Wu" w:date="2017-02-01T16:53:00Z"/>
        </w:rPr>
      </w:pPr>
    </w:p>
    <w:p w:rsidR="00BF0E0B" w:rsidDel="007B3172" w:rsidRDefault="00BF0E0B" w:rsidP="00961C01">
      <w:pPr>
        <w:rPr>
          <w:del w:id="10" w:author="Simon Wu" w:date="2017-02-01T16:53:00Z"/>
        </w:rPr>
      </w:pPr>
    </w:p>
    <w:p w:rsidR="00D423B3" w:rsidDel="00961C01" w:rsidRDefault="00252D56" w:rsidP="00961C01">
      <w:pPr>
        <w:rPr>
          <w:del w:id="11" w:author="Simon Wu" w:date="2017-02-01T15:55:00Z"/>
        </w:rPr>
      </w:pPr>
      <w:moveFrom w:id="12" w:author="Simon Wu" w:date="2017-02-01T15:53:00Z">
        <w:del w:id="13" w:author="Simon Wu" w:date="2017-02-01T16:53:00Z">
          <w:r w:rsidDel="007B3172">
            <w:delText>APPENDIX 1: MILESTONE 1</w:delText>
          </w:r>
        </w:del>
      </w:moveFrom>
      <w:moveFromRangeEnd w:id="6"/>
      <w:moveToRangeStart w:id="14" w:author="Simon Wu" w:date="2017-02-01T15:53:00Z" w:name="move473727724"/>
    </w:p>
    <w:p w:rsidR="00D423B3" w:rsidDel="00961C01" w:rsidRDefault="00D423B3" w:rsidP="00961C01">
      <w:pPr>
        <w:rPr>
          <w:del w:id="15" w:author="Simon Wu" w:date="2017-02-01T15:55:00Z"/>
        </w:rPr>
      </w:pPr>
    </w:p>
    <w:p w:rsidR="00D423B3" w:rsidDel="00961C01" w:rsidRDefault="00D423B3" w:rsidP="00961C01">
      <w:pPr>
        <w:rPr>
          <w:del w:id="16" w:author="Simon Wu" w:date="2017-02-01T15:55:00Z"/>
        </w:rPr>
      </w:pPr>
    </w:p>
    <w:p w:rsidR="00D423B3" w:rsidDel="00961C01" w:rsidRDefault="00D423B3" w:rsidP="00961C01">
      <w:pPr>
        <w:rPr>
          <w:del w:id="17" w:author="Simon Wu" w:date="2017-02-01T15:55:00Z"/>
        </w:rPr>
      </w:pPr>
    </w:p>
    <w:p w:rsidR="00D423B3" w:rsidDel="00961C01" w:rsidRDefault="00D423B3" w:rsidP="00961C01">
      <w:pPr>
        <w:rPr>
          <w:del w:id="18" w:author="Simon Wu" w:date="2017-02-01T15:55:00Z"/>
        </w:rPr>
      </w:pPr>
    </w:p>
    <w:p w:rsidR="00C13594" w:rsidDel="007B3172" w:rsidRDefault="00D423B3" w:rsidP="00961C01">
      <w:pPr>
        <w:rPr>
          <w:del w:id="19" w:author="Simon Wu" w:date="2017-02-01T16:53:00Z"/>
        </w:rPr>
      </w:pPr>
      <w:moveTo w:id="20" w:author="Simon Wu" w:date="2017-02-01T15:53:00Z">
        <w:del w:id="21" w:author="Simon Wu" w:date="2017-02-01T15:55:00Z">
          <w:r w:rsidDel="00961C01">
            <w:delText>APPENDIX 1: MILESTONE 1</w:delText>
          </w:r>
        </w:del>
      </w:moveTo>
      <w:moveToRangeEnd w:id="14"/>
      <w:del w:id="22" w:author="Simon Wu" w:date="2017-02-01T15:55:00Z">
        <w:r w:rsidR="00AE7D95" w:rsidDel="00961C01">
          <w:br w:type="page"/>
        </w:r>
      </w:del>
    </w:p>
    <w:bookmarkStart w:id="23" w:name="_net7cen4gbtt" w:colFirst="0" w:colLast="0" w:displacedByCustomXml="next"/>
    <w:bookmarkEnd w:id="23" w:displacedByCustomXml="next"/>
    <w:bookmarkStart w:id="24" w:name="_x91zkdxpw5mt" w:colFirst="0" w:colLast="0" w:displacedByCustomXml="next"/>
    <w:bookmarkEnd w:id="24" w:displacedByCustomXml="next"/>
    <w:sdt>
      <w:sdtPr>
        <w:rPr>
          <w:rFonts w:asciiTheme="minorHAnsi" w:eastAsiaTheme="minorEastAsia" w:hAnsiTheme="minorHAnsi" w:cstheme="minorBidi"/>
          <w:color w:val="auto"/>
          <w:sz w:val="22"/>
          <w:szCs w:val="22"/>
        </w:rPr>
        <w:id w:val="2119090599"/>
        <w:docPartObj>
          <w:docPartGallery w:val="Table of Contents"/>
          <w:docPartUnique/>
        </w:docPartObj>
      </w:sdtPr>
      <w:sdtEndPr>
        <w:rPr>
          <w:b/>
          <w:bCs/>
          <w:noProof/>
        </w:rPr>
      </w:sdtEndPr>
      <w:sdtContent>
        <w:p w:rsidR="00247E14" w:rsidRDefault="00247E14">
          <w:pPr>
            <w:pStyle w:val="TOCHeading"/>
          </w:pPr>
          <w:r>
            <w:t>Table of Contents</w:t>
          </w:r>
        </w:p>
        <w:p w:rsidR="00A923B6" w:rsidRDefault="00247E14">
          <w:pPr>
            <w:pStyle w:val="TOC1"/>
            <w:rPr>
              <w:noProof/>
              <w:lang w:val="en-US" w:eastAsia="zh-CN"/>
            </w:rPr>
          </w:pPr>
          <w:r>
            <w:fldChar w:fldCharType="begin"/>
          </w:r>
          <w:r>
            <w:instrText xml:space="preserve"> TOC \o "1-3" \h \z \u </w:instrText>
          </w:r>
          <w:r>
            <w:fldChar w:fldCharType="separate"/>
          </w:r>
          <w:hyperlink w:anchor="_Toc475063946" w:history="1">
            <w:r w:rsidR="00A923B6" w:rsidRPr="00C35DFB">
              <w:rPr>
                <w:rStyle w:val="Hyperlink"/>
                <w:noProof/>
              </w:rPr>
              <w:t>Milestone 3:</w:t>
            </w:r>
            <w:r w:rsidR="00A923B6">
              <w:rPr>
                <w:noProof/>
                <w:webHidden/>
              </w:rPr>
              <w:tab/>
            </w:r>
            <w:r w:rsidR="00A923B6">
              <w:rPr>
                <w:noProof/>
                <w:webHidden/>
              </w:rPr>
              <w:fldChar w:fldCharType="begin"/>
            </w:r>
            <w:r w:rsidR="00A923B6">
              <w:rPr>
                <w:noProof/>
                <w:webHidden/>
              </w:rPr>
              <w:instrText xml:space="preserve"> PAGEREF _Toc475063946 \h </w:instrText>
            </w:r>
            <w:r w:rsidR="00A923B6">
              <w:rPr>
                <w:noProof/>
                <w:webHidden/>
              </w:rPr>
            </w:r>
            <w:r w:rsidR="00A923B6">
              <w:rPr>
                <w:noProof/>
                <w:webHidden/>
              </w:rPr>
              <w:fldChar w:fldCharType="separate"/>
            </w:r>
            <w:r w:rsidR="00A923B6">
              <w:rPr>
                <w:noProof/>
                <w:webHidden/>
              </w:rPr>
              <w:t>5</w:t>
            </w:r>
            <w:r w:rsidR="00A923B6">
              <w:rPr>
                <w:noProof/>
                <w:webHidden/>
              </w:rPr>
              <w:fldChar w:fldCharType="end"/>
            </w:r>
          </w:hyperlink>
        </w:p>
        <w:p w:rsidR="00A923B6" w:rsidRDefault="000B396A">
          <w:pPr>
            <w:pStyle w:val="TOC2"/>
            <w:rPr>
              <w:noProof/>
              <w:lang w:val="en-US" w:eastAsia="zh-CN"/>
            </w:rPr>
          </w:pPr>
          <w:hyperlink w:anchor="_Toc475063947" w:history="1">
            <w:r w:rsidR="00A923B6" w:rsidRPr="00C35DFB">
              <w:rPr>
                <w:rStyle w:val="Hyperlink"/>
                <w:noProof/>
              </w:rPr>
              <w:t>URL where all work completed so far can be viewed</w:t>
            </w:r>
            <w:r w:rsidR="00A923B6">
              <w:rPr>
                <w:noProof/>
                <w:webHidden/>
              </w:rPr>
              <w:tab/>
            </w:r>
            <w:r w:rsidR="00A923B6">
              <w:rPr>
                <w:noProof/>
                <w:webHidden/>
              </w:rPr>
              <w:fldChar w:fldCharType="begin"/>
            </w:r>
            <w:r w:rsidR="00A923B6">
              <w:rPr>
                <w:noProof/>
                <w:webHidden/>
              </w:rPr>
              <w:instrText xml:space="preserve"> PAGEREF _Toc475063947 \h </w:instrText>
            </w:r>
            <w:r w:rsidR="00A923B6">
              <w:rPr>
                <w:noProof/>
                <w:webHidden/>
              </w:rPr>
            </w:r>
            <w:r w:rsidR="00A923B6">
              <w:rPr>
                <w:noProof/>
                <w:webHidden/>
              </w:rPr>
              <w:fldChar w:fldCharType="separate"/>
            </w:r>
            <w:r w:rsidR="00A923B6">
              <w:rPr>
                <w:noProof/>
                <w:webHidden/>
              </w:rPr>
              <w:t>5</w:t>
            </w:r>
            <w:r w:rsidR="00A923B6">
              <w:rPr>
                <w:noProof/>
                <w:webHidden/>
              </w:rPr>
              <w:fldChar w:fldCharType="end"/>
            </w:r>
          </w:hyperlink>
        </w:p>
        <w:p w:rsidR="00A923B6" w:rsidRDefault="000B396A">
          <w:pPr>
            <w:pStyle w:val="TOC2"/>
            <w:rPr>
              <w:noProof/>
              <w:lang w:val="en-US" w:eastAsia="zh-CN"/>
            </w:rPr>
          </w:pPr>
          <w:hyperlink w:anchor="_Toc475063948" w:history="1">
            <w:r w:rsidR="00A923B6" w:rsidRPr="00C35DFB">
              <w:rPr>
                <w:rStyle w:val="Hyperlink"/>
                <w:noProof/>
              </w:rPr>
              <w:t>List of items completed for this milestone</w:t>
            </w:r>
            <w:r w:rsidR="00A923B6">
              <w:rPr>
                <w:noProof/>
                <w:webHidden/>
              </w:rPr>
              <w:tab/>
            </w:r>
            <w:r w:rsidR="00A923B6">
              <w:rPr>
                <w:noProof/>
                <w:webHidden/>
              </w:rPr>
              <w:fldChar w:fldCharType="begin"/>
            </w:r>
            <w:r w:rsidR="00A923B6">
              <w:rPr>
                <w:noProof/>
                <w:webHidden/>
              </w:rPr>
              <w:instrText xml:space="preserve"> PAGEREF _Toc475063948 \h </w:instrText>
            </w:r>
            <w:r w:rsidR="00A923B6">
              <w:rPr>
                <w:noProof/>
                <w:webHidden/>
              </w:rPr>
            </w:r>
            <w:r w:rsidR="00A923B6">
              <w:rPr>
                <w:noProof/>
                <w:webHidden/>
              </w:rPr>
              <w:fldChar w:fldCharType="separate"/>
            </w:r>
            <w:r w:rsidR="00A923B6">
              <w:rPr>
                <w:noProof/>
                <w:webHidden/>
              </w:rPr>
              <w:t>5</w:t>
            </w:r>
            <w:r w:rsidR="00A923B6">
              <w:rPr>
                <w:noProof/>
                <w:webHidden/>
              </w:rPr>
              <w:fldChar w:fldCharType="end"/>
            </w:r>
          </w:hyperlink>
        </w:p>
        <w:p w:rsidR="00A923B6" w:rsidRDefault="000B396A">
          <w:pPr>
            <w:pStyle w:val="TOC2"/>
            <w:rPr>
              <w:noProof/>
              <w:lang w:val="en-US" w:eastAsia="zh-CN"/>
            </w:rPr>
          </w:pPr>
          <w:hyperlink w:anchor="_Toc475063949" w:history="1">
            <w:r w:rsidR="00A923B6" w:rsidRPr="00C35DFB">
              <w:rPr>
                <w:rStyle w:val="Hyperlink"/>
                <w:noProof/>
              </w:rPr>
              <w:t>Any additional work on top of what is required for this milestone, if any</w:t>
            </w:r>
            <w:r w:rsidR="00A923B6">
              <w:rPr>
                <w:noProof/>
                <w:webHidden/>
              </w:rPr>
              <w:tab/>
            </w:r>
            <w:r w:rsidR="00A923B6">
              <w:rPr>
                <w:noProof/>
                <w:webHidden/>
              </w:rPr>
              <w:fldChar w:fldCharType="begin"/>
            </w:r>
            <w:r w:rsidR="00A923B6">
              <w:rPr>
                <w:noProof/>
                <w:webHidden/>
              </w:rPr>
              <w:instrText xml:space="preserve"> PAGEREF _Toc475063949 \h </w:instrText>
            </w:r>
            <w:r w:rsidR="00A923B6">
              <w:rPr>
                <w:noProof/>
                <w:webHidden/>
              </w:rPr>
            </w:r>
            <w:r w:rsidR="00A923B6">
              <w:rPr>
                <w:noProof/>
                <w:webHidden/>
              </w:rPr>
              <w:fldChar w:fldCharType="separate"/>
            </w:r>
            <w:r w:rsidR="00A923B6">
              <w:rPr>
                <w:noProof/>
                <w:webHidden/>
              </w:rPr>
              <w:t>5</w:t>
            </w:r>
            <w:r w:rsidR="00A923B6">
              <w:rPr>
                <w:noProof/>
                <w:webHidden/>
              </w:rPr>
              <w:fldChar w:fldCharType="end"/>
            </w:r>
          </w:hyperlink>
        </w:p>
        <w:p w:rsidR="00A923B6" w:rsidRDefault="000B396A">
          <w:pPr>
            <w:pStyle w:val="TOC2"/>
            <w:rPr>
              <w:noProof/>
              <w:lang w:val="en-US" w:eastAsia="zh-CN"/>
            </w:rPr>
          </w:pPr>
          <w:hyperlink w:anchor="_Toc475063950" w:history="1">
            <w:r w:rsidR="00A923B6" w:rsidRPr="00C35DFB">
              <w:rPr>
                <w:rStyle w:val="Hyperlink"/>
                <w:noProof/>
              </w:rPr>
              <w:t>Key issues, including those outstanding, which was encountered in building the site</w:t>
            </w:r>
            <w:r w:rsidR="00A923B6">
              <w:rPr>
                <w:noProof/>
                <w:webHidden/>
              </w:rPr>
              <w:tab/>
            </w:r>
            <w:r w:rsidR="00A923B6">
              <w:rPr>
                <w:noProof/>
                <w:webHidden/>
              </w:rPr>
              <w:fldChar w:fldCharType="begin"/>
            </w:r>
            <w:r w:rsidR="00A923B6">
              <w:rPr>
                <w:noProof/>
                <w:webHidden/>
              </w:rPr>
              <w:instrText xml:space="preserve"> PAGEREF _Toc475063950 \h </w:instrText>
            </w:r>
            <w:r w:rsidR="00A923B6">
              <w:rPr>
                <w:noProof/>
                <w:webHidden/>
              </w:rPr>
            </w:r>
            <w:r w:rsidR="00A923B6">
              <w:rPr>
                <w:noProof/>
                <w:webHidden/>
              </w:rPr>
              <w:fldChar w:fldCharType="separate"/>
            </w:r>
            <w:r w:rsidR="00A923B6">
              <w:rPr>
                <w:noProof/>
                <w:webHidden/>
              </w:rPr>
              <w:t>5</w:t>
            </w:r>
            <w:r w:rsidR="00A923B6">
              <w:rPr>
                <w:noProof/>
                <w:webHidden/>
              </w:rPr>
              <w:fldChar w:fldCharType="end"/>
            </w:r>
          </w:hyperlink>
        </w:p>
        <w:p w:rsidR="00A923B6" w:rsidRDefault="000B396A">
          <w:pPr>
            <w:pStyle w:val="TOC2"/>
            <w:rPr>
              <w:noProof/>
              <w:lang w:val="en-US" w:eastAsia="zh-CN"/>
            </w:rPr>
          </w:pPr>
          <w:hyperlink w:anchor="_Toc475063951" w:history="1">
            <w:r w:rsidR="00A923B6" w:rsidRPr="00C35DFB">
              <w:rPr>
                <w:rStyle w:val="Hyperlink"/>
                <w:noProof/>
              </w:rPr>
              <w:t>Any deviations from the proposal (Milestone 1) and design (Milestone 2) and why</w:t>
            </w:r>
            <w:r w:rsidR="00A923B6">
              <w:rPr>
                <w:noProof/>
                <w:webHidden/>
              </w:rPr>
              <w:tab/>
            </w:r>
            <w:r w:rsidR="00A923B6">
              <w:rPr>
                <w:noProof/>
                <w:webHidden/>
              </w:rPr>
              <w:fldChar w:fldCharType="begin"/>
            </w:r>
            <w:r w:rsidR="00A923B6">
              <w:rPr>
                <w:noProof/>
                <w:webHidden/>
              </w:rPr>
              <w:instrText xml:space="preserve"> PAGEREF _Toc475063951 \h </w:instrText>
            </w:r>
            <w:r w:rsidR="00A923B6">
              <w:rPr>
                <w:noProof/>
                <w:webHidden/>
              </w:rPr>
            </w:r>
            <w:r w:rsidR="00A923B6">
              <w:rPr>
                <w:noProof/>
                <w:webHidden/>
              </w:rPr>
              <w:fldChar w:fldCharType="separate"/>
            </w:r>
            <w:r w:rsidR="00A923B6">
              <w:rPr>
                <w:noProof/>
                <w:webHidden/>
              </w:rPr>
              <w:t>5</w:t>
            </w:r>
            <w:r w:rsidR="00A923B6">
              <w:rPr>
                <w:noProof/>
                <w:webHidden/>
              </w:rPr>
              <w:fldChar w:fldCharType="end"/>
            </w:r>
          </w:hyperlink>
        </w:p>
        <w:p w:rsidR="00A923B6" w:rsidRDefault="000B396A">
          <w:pPr>
            <w:pStyle w:val="TOC1"/>
            <w:rPr>
              <w:noProof/>
              <w:lang w:val="en-US" w:eastAsia="zh-CN"/>
            </w:rPr>
          </w:pPr>
          <w:hyperlink w:anchor="_Toc475063952" w:history="1">
            <w:r w:rsidR="00A923B6" w:rsidRPr="00C35DFB">
              <w:rPr>
                <w:rStyle w:val="Hyperlink"/>
                <w:noProof/>
              </w:rPr>
              <w:t>MILESTONE 2</w:t>
            </w:r>
            <w:r w:rsidR="00A923B6">
              <w:rPr>
                <w:noProof/>
                <w:webHidden/>
              </w:rPr>
              <w:tab/>
            </w:r>
            <w:r w:rsidR="00A923B6">
              <w:rPr>
                <w:noProof/>
                <w:webHidden/>
              </w:rPr>
              <w:fldChar w:fldCharType="begin"/>
            </w:r>
            <w:r w:rsidR="00A923B6">
              <w:rPr>
                <w:noProof/>
                <w:webHidden/>
              </w:rPr>
              <w:instrText xml:space="preserve"> PAGEREF _Toc475063952 \h </w:instrText>
            </w:r>
            <w:r w:rsidR="00A923B6">
              <w:rPr>
                <w:noProof/>
                <w:webHidden/>
              </w:rPr>
            </w:r>
            <w:r w:rsidR="00A923B6">
              <w:rPr>
                <w:noProof/>
                <w:webHidden/>
              </w:rPr>
              <w:fldChar w:fldCharType="separate"/>
            </w:r>
            <w:r w:rsidR="00A923B6">
              <w:rPr>
                <w:noProof/>
                <w:webHidden/>
              </w:rPr>
              <w:t>7</w:t>
            </w:r>
            <w:r w:rsidR="00A923B6">
              <w:rPr>
                <w:noProof/>
                <w:webHidden/>
              </w:rPr>
              <w:fldChar w:fldCharType="end"/>
            </w:r>
          </w:hyperlink>
        </w:p>
        <w:p w:rsidR="00A923B6" w:rsidRDefault="000B396A">
          <w:pPr>
            <w:pStyle w:val="TOC2"/>
            <w:rPr>
              <w:noProof/>
              <w:lang w:val="en-US" w:eastAsia="zh-CN"/>
            </w:rPr>
          </w:pPr>
          <w:hyperlink w:anchor="_Toc475063953" w:history="1">
            <w:r w:rsidR="00A923B6" w:rsidRPr="00C35DFB">
              <w:rPr>
                <w:rStyle w:val="Hyperlink"/>
                <w:noProof/>
              </w:rPr>
              <w:t>PROJECT SITE MAP</w:t>
            </w:r>
            <w:r w:rsidR="00A923B6">
              <w:rPr>
                <w:noProof/>
                <w:webHidden/>
              </w:rPr>
              <w:tab/>
            </w:r>
            <w:r w:rsidR="00A923B6">
              <w:rPr>
                <w:noProof/>
                <w:webHidden/>
              </w:rPr>
              <w:fldChar w:fldCharType="begin"/>
            </w:r>
            <w:r w:rsidR="00A923B6">
              <w:rPr>
                <w:noProof/>
                <w:webHidden/>
              </w:rPr>
              <w:instrText xml:space="preserve"> PAGEREF _Toc475063953 \h </w:instrText>
            </w:r>
            <w:r w:rsidR="00A923B6">
              <w:rPr>
                <w:noProof/>
                <w:webHidden/>
              </w:rPr>
            </w:r>
            <w:r w:rsidR="00A923B6">
              <w:rPr>
                <w:noProof/>
                <w:webHidden/>
              </w:rPr>
              <w:fldChar w:fldCharType="separate"/>
            </w:r>
            <w:r w:rsidR="00A923B6">
              <w:rPr>
                <w:noProof/>
                <w:webHidden/>
              </w:rPr>
              <w:t>7</w:t>
            </w:r>
            <w:r w:rsidR="00A923B6">
              <w:rPr>
                <w:noProof/>
                <w:webHidden/>
              </w:rPr>
              <w:fldChar w:fldCharType="end"/>
            </w:r>
          </w:hyperlink>
        </w:p>
        <w:p w:rsidR="00A923B6" w:rsidRDefault="000B396A">
          <w:pPr>
            <w:pStyle w:val="TOC2"/>
            <w:rPr>
              <w:noProof/>
              <w:lang w:val="en-US" w:eastAsia="zh-CN"/>
            </w:rPr>
          </w:pPr>
          <w:hyperlink w:anchor="_Toc475063954" w:history="1">
            <w:r w:rsidR="00A923B6" w:rsidRPr="00C35DFB">
              <w:rPr>
                <w:rStyle w:val="Hyperlink"/>
                <w:noProof/>
              </w:rPr>
              <w:t>COLOR SCHEME</w:t>
            </w:r>
            <w:r w:rsidR="00A923B6">
              <w:rPr>
                <w:noProof/>
                <w:webHidden/>
              </w:rPr>
              <w:tab/>
            </w:r>
            <w:r w:rsidR="00A923B6">
              <w:rPr>
                <w:noProof/>
                <w:webHidden/>
              </w:rPr>
              <w:fldChar w:fldCharType="begin"/>
            </w:r>
            <w:r w:rsidR="00A923B6">
              <w:rPr>
                <w:noProof/>
                <w:webHidden/>
              </w:rPr>
              <w:instrText xml:space="preserve"> PAGEREF _Toc475063954 \h </w:instrText>
            </w:r>
            <w:r w:rsidR="00A923B6">
              <w:rPr>
                <w:noProof/>
                <w:webHidden/>
              </w:rPr>
            </w:r>
            <w:r w:rsidR="00A923B6">
              <w:rPr>
                <w:noProof/>
                <w:webHidden/>
              </w:rPr>
              <w:fldChar w:fldCharType="separate"/>
            </w:r>
            <w:r w:rsidR="00A923B6">
              <w:rPr>
                <w:noProof/>
                <w:webHidden/>
              </w:rPr>
              <w:t>8</w:t>
            </w:r>
            <w:r w:rsidR="00A923B6">
              <w:rPr>
                <w:noProof/>
                <w:webHidden/>
              </w:rPr>
              <w:fldChar w:fldCharType="end"/>
            </w:r>
          </w:hyperlink>
        </w:p>
        <w:p w:rsidR="00A923B6" w:rsidRDefault="000B396A">
          <w:pPr>
            <w:pStyle w:val="TOC2"/>
            <w:rPr>
              <w:noProof/>
              <w:lang w:val="en-US" w:eastAsia="zh-CN"/>
            </w:rPr>
          </w:pPr>
          <w:hyperlink w:anchor="_Toc475063955" w:history="1">
            <w:r w:rsidR="00A923B6" w:rsidRPr="00C35DFB">
              <w:rPr>
                <w:rStyle w:val="Hyperlink"/>
                <w:noProof/>
              </w:rPr>
              <w:t>PAGE LAYOUT</w:t>
            </w:r>
            <w:r w:rsidR="00A923B6">
              <w:rPr>
                <w:noProof/>
                <w:webHidden/>
              </w:rPr>
              <w:tab/>
            </w:r>
            <w:r w:rsidR="00A923B6">
              <w:rPr>
                <w:noProof/>
                <w:webHidden/>
              </w:rPr>
              <w:fldChar w:fldCharType="begin"/>
            </w:r>
            <w:r w:rsidR="00A923B6">
              <w:rPr>
                <w:noProof/>
                <w:webHidden/>
              </w:rPr>
              <w:instrText xml:space="preserve"> PAGEREF _Toc475063955 \h </w:instrText>
            </w:r>
            <w:r w:rsidR="00A923B6">
              <w:rPr>
                <w:noProof/>
                <w:webHidden/>
              </w:rPr>
            </w:r>
            <w:r w:rsidR="00A923B6">
              <w:rPr>
                <w:noProof/>
                <w:webHidden/>
              </w:rPr>
              <w:fldChar w:fldCharType="separate"/>
            </w:r>
            <w:r w:rsidR="00A923B6">
              <w:rPr>
                <w:noProof/>
                <w:webHidden/>
              </w:rPr>
              <w:t>9</w:t>
            </w:r>
            <w:r w:rsidR="00A923B6">
              <w:rPr>
                <w:noProof/>
                <w:webHidden/>
              </w:rPr>
              <w:fldChar w:fldCharType="end"/>
            </w:r>
          </w:hyperlink>
        </w:p>
        <w:p w:rsidR="00A923B6" w:rsidRDefault="000B396A">
          <w:pPr>
            <w:pStyle w:val="TOC3"/>
            <w:tabs>
              <w:tab w:val="right" w:leader="dot" w:pos="9019"/>
            </w:tabs>
            <w:rPr>
              <w:noProof/>
              <w:lang w:val="en-US" w:eastAsia="zh-CN"/>
            </w:rPr>
          </w:pPr>
          <w:hyperlink w:anchor="_Toc475063956" w:history="1">
            <w:r w:rsidR="00A923B6" w:rsidRPr="00C35DFB">
              <w:rPr>
                <w:rStyle w:val="Hyperlink"/>
                <w:b/>
                <w:noProof/>
              </w:rPr>
              <w:t>HOME</w:t>
            </w:r>
            <w:r w:rsidR="00A923B6">
              <w:rPr>
                <w:noProof/>
                <w:webHidden/>
              </w:rPr>
              <w:tab/>
            </w:r>
            <w:r w:rsidR="00A923B6">
              <w:rPr>
                <w:noProof/>
                <w:webHidden/>
              </w:rPr>
              <w:fldChar w:fldCharType="begin"/>
            </w:r>
            <w:r w:rsidR="00A923B6">
              <w:rPr>
                <w:noProof/>
                <w:webHidden/>
              </w:rPr>
              <w:instrText xml:space="preserve"> PAGEREF _Toc475063956 \h </w:instrText>
            </w:r>
            <w:r w:rsidR="00A923B6">
              <w:rPr>
                <w:noProof/>
                <w:webHidden/>
              </w:rPr>
            </w:r>
            <w:r w:rsidR="00A923B6">
              <w:rPr>
                <w:noProof/>
                <w:webHidden/>
              </w:rPr>
              <w:fldChar w:fldCharType="separate"/>
            </w:r>
            <w:r w:rsidR="00A923B6">
              <w:rPr>
                <w:noProof/>
                <w:webHidden/>
              </w:rPr>
              <w:t>9</w:t>
            </w:r>
            <w:r w:rsidR="00A923B6">
              <w:rPr>
                <w:noProof/>
                <w:webHidden/>
              </w:rPr>
              <w:fldChar w:fldCharType="end"/>
            </w:r>
          </w:hyperlink>
        </w:p>
        <w:p w:rsidR="00A923B6" w:rsidRDefault="000B396A">
          <w:pPr>
            <w:pStyle w:val="TOC3"/>
            <w:tabs>
              <w:tab w:val="right" w:leader="dot" w:pos="9019"/>
            </w:tabs>
            <w:rPr>
              <w:noProof/>
              <w:lang w:val="en-US" w:eastAsia="zh-CN"/>
            </w:rPr>
          </w:pPr>
          <w:hyperlink w:anchor="_Toc475063957" w:history="1">
            <w:r w:rsidR="00A923B6" w:rsidRPr="00C35DFB">
              <w:rPr>
                <w:rStyle w:val="Hyperlink"/>
                <w:noProof/>
              </w:rPr>
              <w:t>HOME (PRINT PAGE)</w:t>
            </w:r>
            <w:r w:rsidR="00A923B6">
              <w:rPr>
                <w:noProof/>
                <w:webHidden/>
              </w:rPr>
              <w:tab/>
            </w:r>
            <w:r w:rsidR="00A923B6">
              <w:rPr>
                <w:noProof/>
                <w:webHidden/>
              </w:rPr>
              <w:fldChar w:fldCharType="begin"/>
            </w:r>
            <w:r w:rsidR="00A923B6">
              <w:rPr>
                <w:noProof/>
                <w:webHidden/>
              </w:rPr>
              <w:instrText xml:space="preserve"> PAGEREF _Toc475063957 \h </w:instrText>
            </w:r>
            <w:r w:rsidR="00A923B6">
              <w:rPr>
                <w:noProof/>
                <w:webHidden/>
              </w:rPr>
            </w:r>
            <w:r w:rsidR="00A923B6">
              <w:rPr>
                <w:noProof/>
                <w:webHidden/>
              </w:rPr>
              <w:fldChar w:fldCharType="separate"/>
            </w:r>
            <w:r w:rsidR="00A923B6">
              <w:rPr>
                <w:noProof/>
                <w:webHidden/>
              </w:rPr>
              <w:t>9</w:t>
            </w:r>
            <w:r w:rsidR="00A923B6">
              <w:rPr>
                <w:noProof/>
                <w:webHidden/>
              </w:rPr>
              <w:fldChar w:fldCharType="end"/>
            </w:r>
          </w:hyperlink>
        </w:p>
        <w:p w:rsidR="00A923B6" w:rsidRDefault="000B396A">
          <w:pPr>
            <w:pStyle w:val="TOC3"/>
            <w:tabs>
              <w:tab w:val="right" w:leader="dot" w:pos="9019"/>
            </w:tabs>
            <w:rPr>
              <w:noProof/>
              <w:lang w:val="en-US" w:eastAsia="zh-CN"/>
            </w:rPr>
          </w:pPr>
          <w:hyperlink w:anchor="_Toc475063958" w:history="1">
            <w:r w:rsidR="00A923B6" w:rsidRPr="00C35DFB">
              <w:rPr>
                <w:rStyle w:val="Hyperlink"/>
                <w:b/>
                <w:noProof/>
              </w:rPr>
              <w:t>BUILDINGS INFO</w:t>
            </w:r>
            <w:r w:rsidR="00A923B6">
              <w:rPr>
                <w:noProof/>
                <w:webHidden/>
              </w:rPr>
              <w:tab/>
            </w:r>
            <w:r w:rsidR="00A923B6">
              <w:rPr>
                <w:noProof/>
                <w:webHidden/>
              </w:rPr>
              <w:fldChar w:fldCharType="begin"/>
            </w:r>
            <w:r w:rsidR="00A923B6">
              <w:rPr>
                <w:noProof/>
                <w:webHidden/>
              </w:rPr>
              <w:instrText xml:space="preserve"> PAGEREF _Toc475063958 \h </w:instrText>
            </w:r>
            <w:r w:rsidR="00A923B6">
              <w:rPr>
                <w:noProof/>
                <w:webHidden/>
              </w:rPr>
            </w:r>
            <w:r w:rsidR="00A923B6">
              <w:rPr>
                <w:noProof/>
                <w:webHidden/>
              </w:rPr>
              <w:fldChar w:fldCharType="separate"/>
            </w:r>
            <w:r w:rsidR="00A923B6">
              <w:rPr>
                <w:noProof/>
                <w:webHidden/>
              </w:rPr>
              <w:t>10</w:t>
            </w:r>
            <w:r w:rsidR="00A923B6">
              <w:rPr>
                <w:noProof/>
                <w:webHidden/>
              </w:rPr>
              <w:fldChar w:fldCharType="end"/>
            </w:r>
          </w:hyperlink>
        </w:p>
        <w:p w:rsidR="00A923B6" w:rsidRDefault="000B396A">
          <w:pPr>
            <w:pStyle w:val="TOC3"/>
            <w:tabs>
              <w:tab w:val="right" w:leader="dot" w:pos="9019"/>
            </w:tabs>
            <w:rPr>
              <w:noProof/>
              <w:lang w:val="en-US" w:eastAsia="zh-CN"/>
            </w:rPr>
          </w:pPr>
          <w:hyperlink w:anchor="_Toc475063959" w:history="1">
            <w:r w:rsidR="00A923B6" w:rsidRPr="00C35DFB">
              <w:rPr>
                <w:rStyle w:val="Hyperlink"/>
                <w:noProof/>
              </w:rPr>
              <w:t>BUILDINGS INFO (PRINT PAGE)</w:t>
            </w:r>
            <w:r w:rsidR="00A923B6">
              <w:rPr>
                <w:noProof/>
                <w:webHidden/>
              </w:rPr>
              <w:tab/>
            </w:r>
            <w:r w:rsidR="00A923B6">
              <w:rPr>
                <w:noProof/>
                <w:webHidden/>
              </w:rPr>
              <w:fldChar w:fldCharType="begin"/>
            </w:r>
            <w:r w:rsidR="00A923B6">
              <w:rPr>
                <w:noProof/>
                <w:webHidden/>
              </w:rPr>
              <w:instrText xml:space="preserve"> PAGEREF _Toc475063959 \h </w:instrText>
            </w:r>
            <w:r w:rsidR="00A923B6">
              <w:rPr>
                <w:noProof/>
                <w:webHidden/>
              </w:rPr>
            </w:r>
            <w:r w:rsidR="00A923B6">
              <w:rPr>
                <w:noProof/>
                <w:webHidden/>
              </w:rPr>
              <w:fldChar w:fldCharType="separate"/>
            </w:r>
            <w:r w:rsidR="00A923B6">
              <w:rPr>
                <w:noProof/>
                <w:webHidden/>
              </w:rPr>
              <w:t>10</w:t>
            </w:r>
            <w:r w:rsidR="00A923B6">
              <w:rPr>
                <w:noProof/>
                <w:webHidden/>
              </w:rPr>
              <w:fldChar w:fldCharType="end"/>
            </w:r>
          </w:hyperlink>
        </w:p>
        <w:p w:rsidR="00A923B6" w:rsidRDefault="000B396A">
          <w:pPr>
            <w:pStyle w:val="TOC3"/>
            <w:tabs>
              <w:tab w:val="right" w:leader="dot" w:pos="9019"/>
            </w:tabs>
            <w:rPr>
              <w:noProof/>
              <w:lang w:val="en-US" w:eastAsia="zh-CN"/>
            </w:rPr>
          </w:pPr>
          <w:hyperlink w:anchor="_Toc475063960" w:history="1">
            <w:r w:rsidR="00A923B6" w:rsidRPr="00C35DFB">
              <w:rPr>
                <w:rStyle w:val="Hyperlink"/>
                <w:b/>
                <w:noProof/>
              </w:rPr>
              <w:t>BUILDINGS</w:t>
            </w:r>
            <w:r w:rsidR="00A923B6">
              <w:rPr>
                <w:noProof/>
                <w:webHidden/>
              </w:rPr>
              <w:tab/>
            </w:r>
            <w:r w:rsidR="00A923B6">
              <w:rPr>
                <w:noProof/>
                <w:webHidden/>
              </w:rPr>
              <w:fldChar w:fldCharType="begin"/>
            </w:r>
            <w:r w:rsidR="00A923B6">
              <w:rPr>
                <w:noProof/>
                <w:webHidden/>
              </w:rPr>
              <w:instrText xml:space="preserve"> PAGEREF _Toc475063960 \h </w:instrText>
            </w:r>
            <w:r w:rsidR="00A923B6">
              <w:rPr>
                <w:noProof/>
                <w:webHidden/>
              </w:rPr>
            </w:r>
            <w:r w:rsidR="00A923B6">
              <w:rPr>
                <w:noProof/>
                <w:webHidden/>
              </w:rPr>
              <w:fldChar w:fldCharType="separate"/>
            </w:r>
            <w:r w:rsidR="00A923B6">
              <w:rPr>
                <w:noProof/>
                <w:webHidden/>
              </w:rPr>
              <w:t>11</w:t>
            </w:r>
            <w:r w:rsidR="00A923B6">
              <w:rPr>
                <w:noProof/>
                <w:webHidden/>
              </w:rPr>
              <w:fldChar w:fldCharType="end"/>
            </w:r>
          </w:hyperlink>
        </w:p>
        <w:p w:rsidR="00A923B6" w:rsidRDefault="000B396A">
          <w:pPr>
            <w:pStyle w:val="TOC3"/>
            <w:tabs>
              <w:tab w:val="right" w:leader="dot" w:pos="9019"/>
            </w:tabs>
            <w:rPr>
              <w:noProof/>
              <w:lang w:val="en-US" w:eastAsia="zh-CN"/>
            </w:rPr>
          </w:pPr>
          <w:hyperlink w:anchor="_Toc475063961" w:history="1">
            <w:r w:rsidR="00A923B6" w:rsidRPr="00C35DFB">
              <w:rPr>
                <w:rStyle w:val="Hyperlink"/>
                <w:rFonts w:cstheme="majorHAnsi"/>
                <w:noProof/>
              </w:rPr>
              <w:t>BUILDINGS (PRINT_PAGE)</w:t>
            </w:r>
            <w:r w:rsidR="00A923B6">
              <w:rPr>
                <w:noProof/>
                <w:webHidden/>
              </w:rPr>
              <w:tab/>
            </w:r>
            <w:r w:rsidR="00A923B6">
              <w:rPr>
                <w:noProof/>
                <w:webHidden/>
              </w:rPr>
              <w:fldChar w:fldCharType="begin"/>
            </w:r>
            <w:r w:rsidR="00A923B6">
              <w:rPr>
                <w:noProof/>
                <w:webHidden/>
              </w:rPr>
              <w:instrText xml:space="preserve"> PAGEREF _Toc475063961 \h </w:instrText>
            </w:r>
            <w:r w:rsidR="00A923B6">
              <w:rPr>
                <w:noProof/>
                <w:webHidden/>
              </w:rPr>
            </w:r>
            <w:r w:rsidR="00A923B6">
              <w:rPr>
                <w:noProof/>
                <w:webHidden/>
              </w:rPr>
              <w:fldChar w:fldCharType="separate"/>
            </w:r>
            <w:r w:rsidR="00A923B6">
              <w:rPr>
                <w:noProof/>
                <w:webHidden/>
              </w:rPr>
              <w:t>11</w:t>
            </w:r>
            <w:r w:rsidR="00A923B6">
              <w:rPr>
                <w:noProof/>
                <w:webHidden/>
              </w:rPr>
              <w:fldChar w:fldCharType="end"/>
            </w:r>
          </w:hyperlink>
        </w:p>
        <w:p w:rsidR="00A923B6" w:rsidRDefault="000B396A">
          <w:pPr>
            <w:pStyle w:val="TOC3"/>
            <w:tabs>
              <w:tab w:val="right" w:leader="dot" w:pos="9019"/>
            </w:tabs>
            <w:rPr>
              <w:noProof/>
              <w:lang w:val="en-US" w:eastAsia="zh-CN"/>
            </w:rPr>
          </w:pPr>
          <w:hyperlink w:anchor="_Toc475063962" w:history="1">
            <w:r w:rsidR="00A923B6" w:rsidRPr="00C35DFB">
              <w:rPr>
                <w:rStyle w:val="Hyperlink"/>
                <w:b/>
                <w:noProof/>
              </w:rPr>
              <w:t>CONTACT</w:t>
            </w:r>
            <w:r w:rsidR="00A923B6">
              <w:rPr>
                <w:noProof/>
                <w:webHidden/>
              </w:rPr>
              <w:tab/>
            </w:r>
            <w:r w:rsidR="00A923B6">
              <w:rPr>
                <w:noProof/>
                <w:webHidden/>
              </w:rPr>
              <w:fldChar w:fldCharType="begin"/>
            </w:r>
            <w:r w:rsidR="00A923B6">
              <w:rPr>
                <w:noProof/>
                <w:webHidden/>
              </w:rPr>
              <w:instrText xml:space="preserve"> PAGEREF _Toc475063962 \h </w:instrText>
            </w:r>
            <w:r w:rsidR="00A923B6">
              <w:rPr>
                <w:noProof/>
                <w:webHidden/>
              </w:rPr>
            </w:r>
            <w:r w:rsidR="00A923B6">
              <w:rPr>
                <w:noProof/>
                <w:webHidden/>
              </w:rPr>
              <w:fldChar w:fldCharType="separate"/>
            </w:r>
            <w:r w:rsidR="00A923B6">
              <w:rPr>
                <w:noProof/>
                <w:webHidden/>
              </w:rPr>
              <w:t>12</w:t>
            </w:r>
            <w:r w:rsidR="00A923B6">
              <w:rPr>
                <w:noProof/>
                <w:webHidden/>
              </w:rPr>
              <w:fldChar w:fldCharType="end"/>
            </w:r>
          </w:hyperlink>
        </w:p>
        <w:p w:rsidR="00A923B6" w:rsidRDefault="000B396A">
          <w:pPr>
            <w:pStyle w:val="TOC3"/>
            <w:tabs>
              <w:tab w:val="right" w:leader="dot" w:pos="9019"/>
            </w:tabs>
            <w:rPr>
              <w:noProof/>
              <w:lang w:val="en-US" w:eastAsia="zh-CN"/>
            </w:rPr>
          </w:pPr>
          <w:hyperlink w:anchor="_Toc475063963" w:history="1">
            <w:r w:rsidR="00A923B6" w:rsidRPr="00C35DFB">
              <w:rPr>
                <w:rStyle w:val="Hyperlink"/>
                <w:noProof/>
              </w:rPr>
              <w:t>CONTACT (PRINT PAGE)</w:t>
            </w:r>
            <w:r w:rsidR="00A923B6">
              <w:rPr>
                <w:noProof/>
                <w:webHidden/>
              </w:rPr>
              <w:tab/>
            </w:r>
            <w:r w:rsidR="00A923B6">
              <w:rPr>
                <w:noProof/>
                <w:webHidden/>
              </w:rPr>
              <w:fldChar w:fldCharType="begin"/>
            </w:r>
            <w:r w:rsidR="00A923B6">
              <w:rPr>
                <w:noProof/>
                <w:webHidden/>
              </w:rPr>
              <w:instrText xml:space="preserve"> PAGEREF _Toc475063963 \h </w:instrText>
            </w:r>
            <w:r w:rsidR="00A923B6">
              <w:rPr>
                <w:noProof/>
                <w:webHidden/>
              </w:rPr>
            </w:r>
            <w:r w:rsidR="00A923B6">
              <w:rPr>
                <w:noProof/>
                <w:webHidden/>
              </w:rPr>
              <w:fldChar w:fldCharType="separate"/>
            </w:r>
            <w:r w:rsidR="00A923B6">
              <w:rPr>
                <w:noProof/>
                <w:webHidden/>
              </w:rPr>
              <w:t>12</w:t>
            </w:r>
            <w:r w:rsidR="00A923B6">
              <w:rPr>
                <w:noProof/>
                <w:webHidden/>
              </w:rPr>
              <w:fldChar w:fldCharType="end"/>
            </w:r>
          </w:hyperlink>
        </w:p>
        <w:p w:rsidR="00A923B6" w:rsidRDefault="000B396A">
          <w:pPr>
            <w:pStyle w:val="TOC3"/>
            <w:tabs>
              <w:tab w:val="right" w:leader="dot" w:pos="9019"/>
            </w:tabs>
            <w:rPr>
              <w:noProof/>
              <w:lang w:val="en-US" w:eastAsia="zh-CN"/>
            </w:rPr>
          </w:pPr>
          <w:hyperlink w:anchor="_Toc475063964" w:history="1">
            <w:r w:rsidR="00A923B6" w:rsidRPr="00C35DFB">
              <w:rPr>
                <w:rStyle w:val="Hyperlink"/>
                <w:b/>
                <w:noProof/>
              </w:rPr>
              <w:t>GLOSSARY</w:t>
            </w:r>
            <w:r w:rsidR="00A923B6">
              <w:rPr>
                <w:noProof/>
                <w:webHidden/>
              </w:rPr>
              <w:tab/>
            </w:r>
            <w:r w:rsidR="00A923B6">
              <w:rPr>
                <w:noProof/>
                <w:webHidden/>
              </w:rPr>
              <w:fldChar w:fldCharType="begin"/>
            </w:r>
            <w:r w:rsidR="00A923B6">
              <w:rPr>
                <w:noProof/>
                <w:webHidden/>
              </w:rPr>
              <w:instrText xml:space="preserve"> PAGEREF _Toc475063964 \h </w:instrText>
            </w:r>
            <w:r w:rsidR="00A923B6">
              <w:rPr>
                <w:noProof/>
                <w:webHidden/>
              </w:rPr>
            </w:r>
            <w:r w:rsidR="00A923B6">
              <w:rPr>
                <w:noProof/>
                <w:webHidden/>
              </w:rPr>
              <w:fldChar w:fldCharType="separate"/>
            </w:r>
            <w:r w:rsidR="00A923B6">
              <w:rPr>
                <w:noProof/>
                <w:webHidden/>
              </w:rPr>
              <w:t>13</w:t>
            </w:r>
            <w:r w:rsidR="00A923B6">
              <w:rPr>
                <w:noProof/>
                <w:webHidden/>
              </w:rPr>
              <w:fldChar w:fldCharType="end"/>
            </w:r>
          </w:hyperlink>
        </w:p>
        <w:p w:rsidR="00A923B6" w:rsidRDefault="000B396A">
          <w:pPr>
            <w:pStyle w:val="TOC3"/>
            <w:tabs>
              <w:tab w:val="right" w:leader="dot" w:pos="9019"/>
            </w:tabs>
            <w:rPr>
              <w:noProof/>
              <w:lang w:val="en-US" w:eastAsia="zh-CN"/>
            </w:rPr>
          </w:pPr>
          <w:hyperlink w:anchor="_Toc475063965" w:history="1">
            <w:r w:rsidR="00A923B6" w:rsidRPr="00C35DFB">
              <w:rPr>
                <w:rStyle w:val="Hyperlink"/>
                <w:noProof/>
              </w:rPr>
              <w:t>GLOSSARY (PRINT PAGE)</w:t>
            </w:r>
            <w:r w:rsidR="00A923B6">
              <w:rPr>
                <w:noProof/>
                <w:webHidden/>
              </w:rPr>
              <w:tab/>
            </w:r>
            <w:r w:rsidR="00A923B6">
              <w:rPr>
                <w:noProof/>
                <w:webHidden/>
              </w:rPr>
              <w:fldChar w:fldCharType="begin"/>
            </w:r>
            <w:r w:rsidR="00A923B6">
              <w:rPr>
                <w:noProof/>
                <w:webHidden/>
              </w:rPr>
              <w:instrText xml:space="preserve"> PAGEREF _Toc475063965 \h </w:instrText>
            </w:r>
            <w:r w:rsidR="00A923B6">
              <w:rPr>
                <w:noProof/>
                <w:webHidden/>
              </w:rPr>
            </w:r>
            <w:r w:rsidR="00A923B6">
              <w:rPr>
                <w:noProof/>
                <w:webHidden/>
              </w:rPr>
              <w:fldChar w:fldCharType="separate"/>
            </w:r>
            <w:r w:rsidR="00A923B6">
              <w:rPr>
                <w:noProof/>
                <w:webHidden/>
              </w:rPr>
              <w:t>13</w:t>
            </w:r>
            <w:r w:rsidR="00A923B6">
              <w:rPr>
                <w:noProof/>
                <w:webHidden/>
              </w:rPr>
              <w:fldChar w:fldCharType="end"/>
            </w:r>
          </w:hyperlink>
        </w:p>
        <w:p w:rsidR="00A923B6" w:rsidRDefault="000B396A">
          <w:pPr>
            <w:pStyle w:val="TOC3"/>
            <w:tabs>
              <w:tab w:val="right" w:leader="dot" w:pos="9019"/>
            </w:tabs>
            <w:rPr>
              <w:noProof/>
              <w:lang w:val="en-US" w:eastAsia="zh-CN"/>
            </w:rPr>
          </w:pPr>
          <w:hyperlink w:anchor="_Toc475063966" w:history="1">
            <w:r w:rsidR="00A923B6" w:rsidRPr="00C35DFB">
              <w:rPr>
                <w:rStyle w:val="Hyperlink"/>
                <w:b/>
                <w:noProof/>
              </w:rPr>
              <w:t>USER LOGIN</w:t>
            </w:r>
            <w:r w:rsidR="00A923B6">
              <w:rPr>
                <w:noProof/>
                <w:webHidden/>
              </w:rPr>
              <w:tab/>
            </w:r>
            <w:r w:rsidR="00A923B6">
              <w:rPr>
                <w:noProof/>
                <w:webHidden/>
              </w:rPr>
              <w:fldChar w:fldCharType="begin"/>
            </w:r>
            <w:r w:rsidR="00A923B6">
              <w:rPr>
                <w:noProof/>
                <w:webHidden/>
              </w:rPr>
              <w:instrText xml:space="preserve"> PAGEREF _Toc475063966 \h </w:instrText>
            </w:r>
            <w:r w:rsidR="00A923B6">
              <w:rPr>
                <w:noProof/>
                <w:webHidden/>
              </w:rPr>
            </w:r>
            <w:r w:rsidR="00A923B6">
              <w:rPr>
                <w:noProof/>
                <w:webHidden/>
              </w:rPr>
              <w:fldChar w:fldCharType="separate"/>
            </w:r>
            <w:r w:rsidR="00A923B6">
              <w:rPr>
                <w:noProof/>
                <w:webHidden/>
              </w:rPr>
              <w:t>14</w:t>
            </w:r>
            <w:r w:rsidR="00A923B6">
              <w:rPr>
                <w:noProof/>
                <w:webHidden/>
              </w:rPr>
              <w:fldChar w:fldCharType="end"/>
            </w:r>
          </w:hyperlink>
        </w:p>
        <w:p w:rsidR="00A923B6" w:rsidRDefault="000B396A">
          <w:pPr>
            <w:pStyle w:val="TOC3"/>
            <w:tabs>
              <w:tab w:val="right" w:leader="dot" w:pos="9019"/>
            </w:tabs>
            <w:rPr>
              <w:noProof/>
              <w:lang w:val="en-US" w:eastAsia="zh-CN"/>
            </w:rPr>
          </w:pPr>
          <w:hyperlink w:anchor="_Toc475063967" w:history="1">
            <w:r w:rsidR="00A923B6" w:rsidRPr="00C35DFB">
              <w:rPr>
                <w:rStyle w:val="Hyperlink"/>
                <w:noProof/>
              </w:rPr>
              <w:t>USER LOG-IN (PRINT PAGE)</w:t>
            </w:r>
            <w:r w:rsidR="00A923B6">
              <w:rPr>
                <w:noProof/>
                <w:webHidden/>
              </w:rPr>
              <w:tab/>
            </w:r>
            <w:r w:rsidR="00A923B6">
              <w:rPr>
                <w:noProof/>
                <w:webHidden/>
              </w:rPr>
              <w:fldChar w:fldCharType="begin"/>
            </w:r>
            <w:r w:rsidR="00A923B6">
              <w:rPr>
                <w:noProof/>
                <w:webHidden/>
              </w:rPr>
              <w:instrText xml:space="preserve"> PAGEREF _Toc475063967 \h </w:instrText>
            </w:r>
            <w:r w:rsidR="00A923B6">
              <w:rPr>
                <w:noProof/>
                <w:webHidden/>
              </w:rPr>
            </w:r>
            <w:r w:rsidR="00A923B6">
              <w:rPr>
                <w:noProof/>
                <w:webHidden/>
              </w:rPr>
              <w:fldChar w:fldCharType="separate"/>
            </w:r>
            <w:r w:rsidR="00A923B6">
              <w:rPr>
                <w:noProof/>
                <w:webHidden/>
              </w:rPr>
              <w:t>14</w:t>
            </w:r>
            <w:r w:rsidR="00A923B6">
              <w:rPr>
                <w:noProof/>
                <w:webHidden/>
              </w:rPr>
              <w:fldChar w:fldCharType="end"/>
            </w:r>
          </w:hyperlink>
        </w:p>
        <w:p w:rsidR="00A923B6" w:rsidRDefault="000B396A">
          <w:pPr>
            <w:pStyle w:val="TOC3"/>
            <w:tabs>
              <w:tab w:val="right" w:leader="dot" w:pos="9019"/>
            </w:tabs>
            <w:rPr>
              <w:noProof/>
              <w:lang w:val="en-US" w:eastAsia="zh-CN"/>
            </w:rPr>
          </w:pPr>
          <w:hyperlink w:anchor="_Toc475063968" w:history="1">
            <w:r w:rsidR="00A923B6" w:rsidRPr="00C35DFB">
              <w:rPr>
                <w:rStyle w:val="Hyperlink"/>
                <w:b/>
                <w:noProof/>
              </w:rPr>
              <w:t>USER ADMINISTRATION</w:t>
            </w:r>
            <w:r w:rsidR="00A923B6">
              <w:rPr>
                <w:noProof/>
                <w:webHidden/>
              </w:rPr>
              <w:tab/>
            </w:r>
            <w:r w:rsidR="00A923B6">
              <w:rPr>
                <w:noProof/>
                <w:webHidden/>
              </w:rPr>
              <w:fldChar w:fldCharType="begin"/>
            </w:r>
            <w:r w:rsidR="00A923B6">
              <w:rPr>
                <w:noProof/>
                <w:webHidden/>
              </w:rPr>
              <w:instrText xml:space="preserve"> PAGEREF _Toc475063968 \h </w:instrText>
            </w:r>
            <w:r w:rsidR="00A923B6">
              <w:rPr>
                <w:noProof/>
                <w:webHidden/>
              </w:rPr>
            </w:r>
            <w:r w:rsidR="00A923B6">
              <w:rPr>
                <w:noProof/>
                <w:webHidden/>
              </w:rPr>
              <w:fldChar w:fldCharType="separate"/>
            </w:r>
            <w:r w:rsidR="00A923B6">
              <w:rPr>
                <w:noProof/>
                <w:webHidden/>
              </w:rPr>
              <w:t>15</w:t>
            </w:r>
            <w:r w:rsidR="00A923B6">
              <w:rPr>
                <w:noProof/>
                <w:webHidden/>
              </w:rPr>
              <w:fldChar w:fldCharType="end"/>
            </w:r>
          </w:hyperlink>
        </w:p>
        <w:p w:rsidR="00A923B6" w:rsidRDefault="000B396A">
          <w:pPr>
            <w:pStyle w:val="TOC3"/>
            <w:tabs>
              <w:tab w:val="right" w:leader="dot" w:pos="9019"/>
            </w:tabs>
            <w:rPr>
              <w:noProof/>
              <w:lang w:val="en-US" w:eastAsia="zh-CN"/>
            </w:rPr>
          </w:pPr>
          <w:hyperlink w:anchor="_Toc475063969" w:history="1">
            <w:r w:rsidR="00A923B6" w:rsidRPr="00C35DFB">
              <w:rPr>
                <w:rStyle w:val="Hyperlink"/>
                <w:noProof/>
              </w:rPr>
              <w:t>USER ADMINISTRATION (PRINT PAGE)</w:t>
            </w:r>
            <w:r w:rsidR="00A923B6">
              <w:rPr>
                <w:noProof/>
                <w:webHidden/>
              </w:rPr>
              <w:tab/>
            </w:r>
            <w:r w:rsidR="00A923B6">
              <w:rPr>
                <w:noProof/>
                <w:webHidden/>
              </w:rPr>
              <w:fldChar w:fldCharType="begin"/>
            </w:r>
            <w:r w:rsidR="00A923B6">
              <w:rPr>
                <w:noProof/>
                <w:webHidden/>
              </w:rPr>
              <w:instrText xml:space="preserve"> PAGEREF _Toc475063969 \h </w:instrText>
            </w:r>
            <w:r w:rsidR="00A923B6">
              <w:rPr>
                <w:noProof/>
                <w:webHidden/>
              </w:rPr>
            </w:r>
            <w:r w:rsidR="00A923B6">
              <w:rPr>
                <w:noProof/>
                <w:webHidden/>
              </w:rPr>
              <w:fldChar w:fldCharType="separate"/>
            </w:r>
            <w:r w:rsidR="00A923B6">
              <w:rPr>
                <w:noProof/>
                <w:webHidden/>
              </w:rPr>
              <w:t>15</w:t>
            </w:r>
            <w:r w:rsidR="00A923B6">
              <w:rPr>
                <w:noProof/>
                <w:webHidden/>
              </w:rPr>
              <w:fldChar w:fldCharType="end"/>
            </w:r>
          </w:hyperlink>
        </w:p>
        <w:p w:rsidR="00A923B6" w:rsidRDefault="000B396A">
          <w:pPr>
            <w:pStyle w:val="TOC3"/>
            <w:tabs>
              <w:tab w:val="right" w:leader="dot" w:pos="9019"/>
            </w:tabs>
            <w:rPr>
              <w:noProof/>
              <w:lang w:val="en-US" w:eastAsia="zh-CN"/>
            </w:rPr>
          </w:pPr>
          <w:hyperlink w:anchor="_Toc475063970" w:history="1">
            <w:r w:rsidR="00A923B6" w:rsidRPr="00C35DFB">
              <w:rPr>
                <w:rStyle w:val="Hyperlink"/>
                <w:b/>
                <w:noProof/>
              </w:rPr>
              <w:t>USER REGISTRATION</w:t>
            </w:r>
            <w:r w:rsidR="00A923B6">
              <w:rPr>
                <w:noProof/>
                <w:webHidden/>
              </w:rPr>
              <w:tab/>
            </w:r>
            <w:r w:rsidR="00A923B6">
              <w:rPr>
                <w:noProof/>
                <w:webHidden/>
              </w:rPr>
              <w:fldChar w:fldCharType="begin"/>
            </w:r>
            <w:r w:rsidR="00A923B6">
              <w:rPr>
                <w:noProof/>
                <w:webHidden/>
              </w:rPr>
              <w:instrText xml:space="preserve"> PAGEREF _Toc475063970 \h </w:instrText>
            </w:r>
            <w:r w:rsidR="00A923B6">
              <w:rPr>
                <w:noProof/>
                <w:webHidden/>
              </w:rPr>
            </w:r>
            <w:r w:rsidR="00A923B6">
              <w:rPr>
                <w:noProof/>
                <w:webHidden/>
              </w:rPr>
              <w:fldChar w:fldCharType="separate"/>
            </w:r>
            <w:r w:rsidR="00A923B6">
              <w:rPr>
                <w:noProof/>
                <w:webHidden/>
              </w:rPr>
              <w:t>16</w:t>
            </w:r>
            <w:r w:rsidR="00A923B6">
              <w:rPr>
                <w:noProof/>
                <w:webHidden/>
              </w:rPr>
              <w:fldChar w:fldCharType="end"/>
            </w:r>
          </w:hyperlink>
        </w:p>
        <w:p w:rsidR="00A923B6" w:rsidRDefault="000B396A">
          <w:pPr>
            <w:pStyle w:val="TOC3"/>
            <w:tabs>
              <w:tab w:val="right" w:leader="dot" w:pos="9019"/>
            </w:tabs>
            <w:rPr>
              <w:noProof/>
              <w:lang w:val="en-US" w:eastAsia="zh-CN"/>
            </w:rPr>
          </w:pPr>
          <w:hyperlink w:anchor="_Toc475063971" w:history="1">
            <w:r w:rsidR="00A923B6" w:rsidRPr="00C35DFB">
              <w:rPr>
                <w:rStyle w:val="Hyperlink"/>
                <w:noProof/>
              </w:rPr>
              <w:t>USER REGISTRATION (PRINT PAGE)</w:t>
            </w:r>
            <w:r w:rsidR="00A923B6">
              <w:rPr>
                <w:noProof/>
                <w:webHidden/>
              </w:rPr>
              <w:tab/>
            </w:r>
            <w:r w:rsidR="00A923B6">
              <w:rPr>
                <w:noProof/>
                <w:webHidden/>
              </w:rPr>
              <w:fldChar w:fldCharType="begin"/>
            </w:r>
            <w:r w:rsidR="00A923B6">
              <w:rPr>
                <w:noProof/>
                <w:webHidden/>
              </w:rPr>
              <w:instrText xml:space="preserve"> PAGEREF _Toc475063971 \h </w:instrText>
            </w:r>
            <w:r w:rsidR="00A923B6">
              <w:rPr>
                <w:noProof/>
                <w:webHidden/>
              </w:rPr>
            </w:r>
            <w:r w:rsidR="00A923B6">
              <w:rPr>
                <w:noProof/>
                <w:webHidden/>
              </w:rPr>
              <w:fldChar w:fldCharType="separate"/>
            </w:r>
            <w:r w:rsidR="00A923B6">
              <w:rPr>
                <w:noProof/>
                <w:webHidden/>
              </w:rPr>
              <w:t>16</w:t>
            </w:r>
            <w:r w:rsidR="00A923B6">
              <w:rPr>
                <w:noProof/>
                <w:webHidden/>
              </w:rPr>
              <w:fldChar w:fldCharType="end"/>
            </w:r>
          </w:hyperlink>
        </w:p>
        <w:p w:rsidR="00A923B6" w:rsidRDefault="000B396A">
          <w:pPr>
            <w:pStyle w:val="TOC1"/>
            <w:rPr>
              <w:noProof/>
              <w:lang w:val="en-US" w:eastAsia="zh-CN"/>
            </w:rPr>
          </w:pPr>
          <w:hyperlink w:anchor="_Toc475063972" w:history="1">
            <w:r w:rsidR="00A923B6" w:rsidRPr="00C35DFB">
              <w:rPr>
                <w:rStyle w:val="Hyperlink"/>
                <w:noProof/>
              </w:rPr>
              <w:t>APPENDIX 1: MILESTONE 1</w:t>
            </w:r>
            <w:r w:rsidR="00A923B6">
              <w:rPr>
                <w:noProof/>
                <w:webHidden/>
              </w:rPr>
              <w:tab/>
            </w:r>
            <w:r w:rsidR="00A923B6">
              <w:rPr>
                <w:noProof/>
                <w:webHidden/>
              </w:rPr>
              <w:fldChar w:fldCharType="begin"/>
            </w:r>
            <w:r w:rsidR="00A923B6">
              <w:rPr>
                <w:noProof/>
                <w:webHidden/>
              </w:rPr>
              <w:instrText xml:space="preserve"> PAGEREF _Toc475063972 \h </w:instrText>
            </w:r>
            <w:r w:rsidR="00A923B6">
              <w:rPr>
                <w:noProof/>
                <w:webHidden/>
              </w:rPr>
            </w:r>
            <w:r w:rsidR="00A923B6">
              <w:rPr>
                <w:noProof/>
                <w:webHidden/>
              </w:rPr>
              <w:fldChar w:fldCharType="separate"/>
            </w:r>
            <w:r w:rsidR="00A923B6">
              <w:rPr>
                <w:noProof/>
                <w:webHidden/>
              </w:rPr>
              <w:t>17</w:t>
            </w:r>
            <w:r w:rsidR="00A923B6">
              <w:rPr>
                <w:noProof/>
                <w:webHidden/>
              </w:rPr>
              <w:fldChar w:fldCharType="end"/>
            </w:r>
          </w:hyperlink>
        </w:p>
        <w:p w:rsidR="00A923B6" w:rsidRDefault="000B396A">
          <w:pPr>
            <w:pStyle w:val="TOC2"/>
            <w:rPr>
              <w:noProof/>
              <w:lang w:val="en-US" w:eastAsia="zh-CN"/>
            </w:rPr>
          </w:pPr>
          <w:hyperlink w:anchor="_Toc475063973" w:history="1">
            <w:r w:rsidR="00A923B6" w:rsidRPr="00C35DFB">
              <w:rPr>
                <w:rStyle w:val="Hyperlink"/>
                <w:noProof/>
              </w:rPr>
              <w:t>PROJECT SUMMARY</w:t>
            </w:r>
            <w:r w:rsidR="00A923B6">
              <w:rPr>
                <w:noProof/>
                <w:webHidden/>
              </w:rPr>
              <w:tab/>
            </w:r>
            <w:r w:rsidR="00A923B6">
              <w:rPr>
                <w:noProof/>
                <w:webHidden/>
              </w:rPr>
              <w:fldChar w:fldCharType="begin"/>
            </w:r>
            <w:r w:rsidR="00A923B6">
              <w:rPr>
                <w:noProof/>
                <w:webHidden/>
              </w:rPr>
              <w:instrText xml:space="preserve"> PAGEREF _Toc475063973 \h </w:instrText>
            </w:r>
            <w:r w:rsidR="00A923B6">
              <w:rPr>
                <w:noProof/>
                <w:webHidden/>
              </w:rPr>
            </w:r>
            <w:r w:rsidR="00A923B6">
              <w:rPr>
                <w:noProof/>
                <w:webHidden/>
              </w:rPr>
              <w:fldChar w:fldCharType="separate"/>
            </w:r>
            <w:r w:rsidR="00A923B6">
              <w:rPr>
                <w:noProof/>
                <w:webHidden/>
              </w:rPr>
              <w:t>17</w:t>
            </w:r>
            <w:r w:rsidR="00A923B6">
              <w:rPr>
                <w:noProof/>
                <w:webHidden/>
              </w:rPr>
              <w:fldChar w:fldCharType="end"/>
            </w:r>
          </w:hyperlink>
        </w:p>
        <w:p w:rsidR="00A923B6" w:rsidRDefault="000B396A">
          <w:pPr>
            <w:pStyle w:val="TOC3"/>
            <w:tabs>
              <w:tab w:val="right" w:leader="dot" w:pos="9019"/>
            </w:tabs>
            <w:rPr>
              <w:noProof/>
              <w:lang w:val="en-US" w:eastAsia="zh-CN"/>
            </w:rPr>
          </w:pPr>
          <w:hyperlink w:anchor="_Toc475063974" w:history="1">
            <w:r w:rsidR="00A923B6" w:rsidRPr="00C35DFB">
              <w:rPr>
                <w:rStyle w:val="Hyperlink"/>
                <w:b/>
                <w:noProof/>
              </w:rPr>
              <w:t>MISSION</w:t>
            </w:r>
            <w:r w:rsidR="00A923B6">
              <w:rPr>
                <w:noProof/>
                <w:webHidden/>
              </w:rPr>
              <w:tab/>
            </w:r>
            <w:r w:rsidR="00A923B6">
              <w:rPr>
                <w:noProof/>
                <w:webHidden/>
              </w:rPr>
              <w:fldChar w:fldCharType="begin"/>
            </w:r>
            <w:r w:rsidR="00A923B6">
              <w:rPr>
                <w:noProof/>
                <w:webHidden/>
              </w:rPr>
              <w:instrText xml:space="preserve"> PAGEREF _Toc475063974 \h </w:instrText>
            </w:r>
            <w:r w:rsidR="00A923B6">
              <w:rPr>
                <w:noProof/>
                <w:webHidden/>
              </w:rPr>
            </w:r>
            <w:r w:rsidR="00A923B6">
              <w:rPr>
                <w:noProof/>
                <w:webHidden/>
              </w:rPr>
              <w:fldChar w:fldCharType="separate"/>
            </w:r>
            <w:r w:rsidR="00A923B6">
              <w:rPr>
                <w:noProof/>
                <w:webHidden/>
              </w:rPr>
              <w:t>17</w:t>
            </w:r>
            <w:r w:rsidR="00A923B6">
              <w:rPr>
                <w:noProof/>
                <w:webHidden/>
              </w:rPr>
              <w:fldChar w:fldCharType="end"/>
            </w:r>
          </w:hyperlink>
        </w:p>
        <w:p w:rsidR="00A923B6" w:rsidRDefault="000B396A">
          <w:pPr>
            <w:pStyle w:val="TOC3"/>
            <w:tabs>
              <w:tab w:val="right" w:leader="dot" w:pos="9019"/>
            </w:tabs>
            <w:rPr>
              <w:noProof/>
              <w:lang w:val="en-US" w:eastAsia="zh-CN"/>
            </w:rPr>
          </w:pPr>
          <w:hyperlink w:anchor="_Toc475063975" w:history="1">
            <w:r w:rsidR="00A923B6" w:rsidRPr="00C35DFB">
              <w:rPr>
                <w:rStyle w:val="Hyperlink"/>
                <w:b/>
                <w:noProof/>
              </w:rPr>
              <w:t>GOAL/OBJECTIVE</w:t>
            </w:r>
            <w:r w:rsidR="00A923B6">
              <w:rPr>
                <w:noProof/>
                <w:webHidden/>
              </w:rPr>
              <w:tab/>
            </w:r>
            <w:r w:rsidR="00A923B6">
              <w:rPr>
                <w:noProof/>
                <w:webHidden/>
              </w:rPr>
              <w:fldChar w:fldCharType="begin"/>
            </w:r>
            <w:r w:rsidR="00A923B6">
              <w:rPr>
                <w:noProof/>
                <w:webHidden/>
              </w:rPr>
              <w:instrText xml:space="preserve"> PAGEREF _Toc475063975 \h </w:instrText>
            </w:r>
            <w:r w:rsidR="00A923B6">
              <w:rPr>
                <w:noProof/>
                <w:webHidden/>
              </w:rPr>
            </w:r>
            <w:r w:rsidR="00A923B6">
              <w:rPr>
                <w:noProof/>
                <w:webHidden/>
              </w:rPr>
              <w:fldChar w:fldCharType="separate"/>
            </w:r>
            <w:r w:rsidR="00A923B6">
              <w:rPr>
                <w:noProof/>
                <w:webHidden/>
              </w:rPr>
              <w:t>17</w:t>
            </w:r>
            <w:r w:rsidR="00A923B6">
              <w:rPr>
                <w:noProof/>
                <w:webHidden/>
              </w:rPr>
              <w:fldChar w:fldCharType="end"/>
            </w:r>
          </w:hyperlink>
        </w:p>
        <w:p w:rsidR="00A923B6" w:rsidRDefault="000B396A">
          <w:pPr>
            <w:pStyle w:val="TOC3"/>
            <w:tabs>
              <w:tab w:val="right" w:leader="dot" w:pos="9019"/>
            </w:tabs>
            <w:rPr>
              <w:noProof/>
              <w:lang w:val="en-US" w:eastAsia="zh-CN"/>
            </w:rPr>
          </w:pPr>
          <w:hyperlink w:anchor="_Toc475063976" w:history="1">
            <w:r w:rsidR="00A923B6" w:rsidRPr="00C35DFB">
              <w:rPr>
                <w:rStyle w:val="Hyperlink"/>
                <w:b/>
                <w:noProof/>
              </w:rPr>
              <w:t>COMPARASION WITH SIMILAR SITES</w:t>
            </w:r>
            <w:r w:rsidR="00A923B6">
              <w:rPr>
                <w:noProof/>
                <w:webHidden/>
              </w:rPr>
              <w:tab/>
            </w:r>
            <w:r w:rsidR="00A923B6">
              <w:rPr>
                <w:noProof/>
                <w:webHidden/>
              </w:rPr>
              <w:fldChar w:fldCharType="begin"/>
            </w:r>
            <w:r w:rsidR="00A923B6">
              <w:rPr>
                <w:noProof/>
                <w:webHidden/>
              </w:rPr>
              <w:instrText xml:space="preserve"> PAGEREF _Toc475063976 \h </w:instrText>
            </w:r>
            <w:r w:rsidR="00A923B6">
              <w:rPr>
                <w:noProof/>
                <w:webHidden/>
              </w:rPr>
            </w:r>
            <w:r w:rsidR="00A923B6">
              <w:rPr>
                <w:noProof/>
                <w:webHidden/>
              </w:rPr>
              <w:fldChar w:fldCharType="separate"/>
            </w:r>
            <w:r w:rsidR="00A923B6">
              <w:rPr>
                <w:noProof/>
                <w:webHidden/>
              </w:rPr>
              <w:t>17</w:t>
            </w:r>
            <w:r w:rsidR="00A923B6">
              <w:rPr>
                <w:noProof/>
                <w:webHidden/>
              </w:rPr>
              <w:fldChar w:fldCharType="end"/>
            </w:r>
          </w:hyperlink>
        </w:p>
        <w:p w:rsidR="00A923B6" w:rsidRDefault="000B396A">
          <w:pPr>
            <w:pStyle w:val="TOC3"/>
            <w:tabs>
              <w:tab w:val="right" w:leader="dot" w:pos="9019"/>
            </w:tabs>
            <w:rPr>
              <w:noProof/>
              <w:lang w:val="en-US" w:eastAsia="zh-CN"/>
            </w:rPr>
          </w:pPr>
          <w:hyperlink w:anchor="_Toc475063977" w:history="1">
            <w:r w:rsidR="00A923B6" w:rsidRPr="00C35DFB">
              <w:rPr>
                <w:rStyle w:val="Hyperlink"/>
                <w:b/>
                <w:noProof/>
              </w:rPr>
              <w:t>PROJECT SUMMARY</w:t>
            </w:r>
            <w:r w:rsidR="00A923B6">
              <w:rPr>
                <w:noProof/>
                <w:webHidden/>
              </w:rPr>
              <w:tab/>
            </w:r>
            <w:r w:rsidR="00A923B6">
              <w:rPr>
                <w:noProof/>
                <w:webHidden/>
              </w:rPr>
              <w:fldChar w:fldCharType="begin"/>
            </w:r>
            <w:r w:rsidR="00A923B6">
              <w:rPr>
                <w:noProof/>
                <w:webHidden/>
              </w:rPr>
              <w:instrText xml:space="preserve"> PAGEREF _Toc475063977 \h </w:instrText>
            </w:r>
            <w:r w:rsidR="00A923B6">
              <w:rPr>
                <w:noProof/>
                <w:webHidden/>
              </w:rPr>
            </w:r>
            <w:r w:rsidR="00A923B6">
              <w:rPr>
                <w:noProof/>
                <w:webHidden/>
              </w:rPr>
              <w:fldChar w:fldCharType="separate"/>
            </w:r>
            <w:r w:rsidR="00A923B6">
              <w:rPr>
                <w:noProof/>
                <w:webHidden/>
              </w:rPr>
              <w:t>18</w:t>
            </w:r>
            <w:r w:rsidR="00A923B6">
              <w:rPr>
                <w:noProof/>
                <w:webHidden/>
              </w:rPr>
              <w:fldChar w:fldCharType="end"/>
            </w:r>
          </w:hyperlink>
        </w:p>
        <w:p w:rsidR="00A923B6" w:rsidRDefault="000B396A">
          <w:pPr>
            <w:pStyle w:val="TOC3"/>
            <w:tabs>
              <w:tab w:val="right" w:leader="dot" w:pos="9019"/>
            </w:tabs>
            <w:rPr>
              <w:noProof/>
              <w:lang w:val="en-US" w:eastAsia="zh-CN"/>
            </w:rPr>
          </w:pPr>
          <w:hyperlink w:anchor="_Toc475063978" w:history="1">
            <w:r w:rsidR="00A923B6" w:rsidRPr="00C35DFB">
              <w:rPr>
                <w:rStyle w:val="Hyperlink"/>
                <w:b/>
                <w:noProof/>
              </w:rPr>
              <w:t>MEASURING SUCCESS</w:t>
            </w:r>
            <w:r w:rsidR="00A923B6">
              <w:rPr>
                <w:noProof/>
                <w:webHidden/>
              </w:rPr>
              <w:tab/>
            </w:r>
            <w:r w:rsidR="00A923B6">
              <w:rPr>
                <w:noProof/>
                <w:webHidden/>
              </w:rPr>
              <w:fldChar w:fldCharType="begin"/>
            </w:r>
            <w:r w:rsidR="00A923B6">
              <w:rPr>
                <w:noProof/>
                <w:webHidden/>
              </w:rPr>
              <w:instrText xml:space="preserve"> PAGEREF _Toc475063978 \h </w:instrText>
            </w:r>
            <w:r w:rsidR="00A923B6">
              <w:rPr>
                <w:noProof/>
                <w:webHidden/>
              </w:rPr>
            </w:r>
            <w:r w:rsidR="00A923B6">
              <w:rPr>
                <w:noProof/>
                <w:webHidden/>
              </w:rPr>
              <w:fldChar w:fldCharType="separate"/>
            </w:r>
            <w:r w:rsidR="00A923B6">
              <w:rPr>
                <w:noProof/>
                <w:webHidden/>
              </w:rPr>
              <w:t>18</w:t>
            </w:r>
            <w:r w:rsidR="00A923B6">
              <w:rPr>
                <w:noProof/>
                <w:webHidden/>
              </w:rPr>
              <w:fldChar w:fldCharType="end"/>
            </w:r>
          </w:hyperlink>
        </w:p>
        <w:p w:rsidR="00A923B6" w:rsidRDefault="000B396A">
          <w:pPr>
            <w:pStyle w:val="TOC2"/>
            <w:rPr>
              <w:noProof/>
              <w:lang w:val="en-US" w:eastAsia="zh-CN"/>
            </w:rPr>
          </w:pPr>
          <w:hyperlink w:anchor="_Toc475063979" w:history="1">
            <w:r w:rsidR="00A923B6" w:rsidRPr="00C35DFB">
              <w:rPr>
                <w:rStyle w:val="Hyperlink"/>
                <w:noProof/>
              </w:rPr>
              <w:t>FUNCTIONAL REQUIREMENTS</w:t>
            </w:r>
            <w:r w:rsidR="00A923B6">
              <w:rPr>
                <w:noProof/>
                <w:webHidden/>
              </w:rPr>
              <w:tab/>
            </w:r>
            <w:r w:rsidR="00A923B6">
              <w:rPr>
                <w:noProof/>
                <w:webHidden/>
              </w:rPr>
              <w:fldChar w:fldCharType="begin"/>
            </w:r>
            <w:r w:rsidR="00A923B6">
              <w:rPr>
                <w:noProof/>
                <w:webHidden/>
              </w:rPr>
              <w:instrText xml:space="preserve"> PAGEREF _Toc475063979 \h </w:instrText>
            </w:r>
            <w:r w:rsidR="00A923B6">
              <w:rPr>
                <w:noProof/>
                <w:webHidden/>
              </w:rPr>
            </w:r>
            <w:r w:rsidR="00A923B6">
              <w:rPr>
                <w:noProof/>
                <w:webHidden/>
              </w:rPr>
              <w:fldChar w:fldCharType="separate"/>
            </w:r>
            <w:r w:rsidR="00A923B6">
              <w:rPr>
                <w:noProof/>
                <w:webHidden/>
              </w:rPr>
              <w:t>20</w:t>
            </w:r>
            <w:r w:rsidR="00A923B6">
              <w:rPr>
                <w:noProof/>
                <w:webHidden/>
              </w:rPr>
              <w:fldChar w:fldCharType="end"/>
            </w:r>
          </w:hyperlink>
        </w:p>
        <w:p w:rsidR="00A923B6" w:rsidRDefault="000B396A">
          <w:pPr>
            <w:pStyle w:val="TOC3"/>
            <w:tabs>
              <w:tab w:val="right" w:leader="dot" w:pos="9019"/>
            </w:tabs>
            <w:rPr>
              <w:noProof/>
              <w:lang w:val="en-US" w:eastAsia="zh-CN"/>
            </w:rPr>
          </w:pPr>
          <w:hyperlink w:anchor="_Toc475063980" w:history="1">
            <w:r w:rsidR="00A923B6" w:rsidRPr="00C35DFB">
              <w:rPr>
                <w:rStyle w:val="Hyperlink"/>
                <w:b/>
                <w:noProof/>
              </w:rPr>
              <w:t>THE LOG-IN FEATURE</w:t>
            </w:r>
            <w:r w:rsidR="00A923B6">
              <w:rPr>
                <w:noProof/>
                <w:webHidden/>
              </w:rPr>
              <w:tab/>
            </w:r>
            <w:r w:rsidR="00A923B6">
              <w:rPr>
                <w:noProof/>
                <w:webHidden/>
              </w:rPr>
              <w:fldChar w:fldCharType="begin"/>
            </w:r>
            <w:r w:rsidR="00A923B6">
              <w:rPr>
                <w:noProof/>
                <w:webHidden/>
              </w:rPr>
              <w:instrText xml:space="preserve"> PAGEREF _Toc475063980 \h </w:instrText>
            </w:r>
            <w:r w:rsidR="00A923B6">
              <w:rPr>
                <w:noProof/>
                <w:webHidden/>
              </w:rPr>
            </w:r>
            <w:r w:rsidR="00A923B6">
              <w:rPr>
                <w:noProof/>
                <w:webHidden/>
              </w:rPr>
              <w:fldChar w:fldCharType="separate"/>
            </w:r>
            <w:r w:rsidR="00A923B6">
              <w:rPr>
                <w:noProof/>
                <w:webHidden/>
              </w:rPr>
              <w:t>20</w:t>
            </w:r>
            <w:r w:rsidR="00A923B6">
              <w:rPr>
                <w:noProof/>
                <w:webHidden/>
              </w:rPr>
              <w:fldChar w:fldCharType="end"/>
            </w:r>
          </w:hyperlink>
        </w:p>
        <w:p w:rsidR="00A923B6" w:rsidRDefault="000B396A">
          <w:pPr>
            <w:pStyle w:val="TOC3"/>
            <w:tabs>
              <w:tab w:val="right" w:leader="dot" w:pos="9019"/>
            </w:tabs>
            <w:rPr>
              <w:noProof/>
              <w:lang w:val="en-US" w:eastAsia="zh-CN"/>
            </w:rPr>
          </w:pPr>
          <w:hyperlink w:anchor="_Toc475063981" w:history="1">
            <w:r w:rsidR="00A923B6" w:rsidRPr="00C35DFB">
              <w:rPr>
                <w:rStyle w:val="Hyperlink"/>
                <w:b/>
                <w:noProof/>
              </w:rPr>
              <w:t>USER AUTHENTICATION</w:t>
            </w:r>
            <w:r w:rsidR="00A923B6">
              <w:rPr>
                <w:noProof/>
                <w:webHidden/>
              </w:rPr>
              <w:tab/>
            </w:r>
            <w:r w:rsidR="00A923B6">
              <w:rPr>
                <w:noProof/>
                <w:webHidden/>
              </w:rPr>
              <w:fldChar w:fldCharType="begin"/>
            </w:r>
            <w:r w:rsidR="00A923B6">
              <w:rPr>
                <w:noProof/>
                <w:webHidden/>
              </w:rPr>
              <w:instrText xml:space="preserve"> PAGEREF _Toc475063981 \h </w:instrText>
            </w:r>
            <w:r w:rsidR="00A923B6">
              <w:rPr>
                <w:noProof/>
                <w:webHidden/>
              </w:rPr>
            </w:r>
            <w:r w:rsidR="00A923B6">
              <w:rPr>
                <w:noProof/>
                <w:webHidden/>
              </w:rPr>
              <w:fldChar w:fldCharType="separate"/>
            </w:r>
            <w:r w:rsidR="00A923B6">
              <w:rPr>
                <w:noProof/>
                <w:webHidden/>
              </w:rPr>
              <w:t>20</w:t>
            </w:r>
            <w:r w:rsidR="00A923B6">
              <w:rPr>
                <w:noProof/>
                <w:webHidden/>
              </w:rPr>
              <w:fldChar w:fldCharType="end"/>
            </w:r>
          </w:hyperlink>
        </w:p>
        <w:p w:rsidR="00A923B6" w:rsidRDefault="000B396A">
          <w:pPr>
            <w:pStyle w:val="TOC3"/>
            <w:tabs>
              <w:tab w:val="right" w:leader="dot" w:pos="9019"/>
            </w:tabs>
            <w:rPr>
              <w:noProof/>
              <w:lang w:val="en-US" w:eastAsia="zh-CN"/>
            </w:rPr>
          </w:pPr>
          <w:hyperlink w:anchor="_Toc475063982" w:history="1">
            <w:r w:rsidR="00A923B6" w:rsidRPr="00C35DFB">
              <w:rPr>
                <w:rStyle w:val="Hyperlink"/>
                <w:b/>
                <w:noProof/>
              </w:rPr>
              <w:t>SERVER SIDE PROCESSING</w:t>
            </w:r>
            <w:r w:rsidR="00A923B6">
              <w:rPr>
                <w:noProof/>
                <w:webHidden/>
              </w:rPr>
              <w:tab/>
            </w:r>
            <w:r w:rsidR="00A923B6">
              <w:rPr>
                <w:noProof/>
                <w:webHidden/>
              </w:rPr>
              <w:fldChar w:fldCharType="begin"/>
            </w:r>
            <w:r w:rsidR="00A923B6">
              <w:rPr>
                <w:noProof/>
                <w:webHidden/>
              </w:rPr>
              <w:instrText xml:space="preserve"> PAGEREF _Toc475063982 \h </w:instrText>
            </w:r>
            <w:r w:rsidR="00A923B6">
              <w:rPr>
                <w:noProof/>
                <w:webHidden/>
              </w:rPr>
            </w:r>
            <w:r w:rsidR="00A923B6">
              <w:rPr>
                <w:noProof/>
                <w:webHidden/>
              </w:rPr>
              <w:fldChar w:fldCharType="separate"/>
            </w:r>
            <w:r w:rsidR="00A923B6">
              <w:rPr>
                <w:noProof/>
                <w:webHidden/>
              </w:rPr>
              <w:t>20</w:t>
            </w:r>
            <w:r w:rsidR="00A923B6">
              <w:rPr>
                <w:noProof/>
                <w:webHidden/>
              </w:rPr>
              <w:fldChar w:fldCharType="end"/>
            </w:r>
          </w:hyperlink>
        </w:p>
        <w:p w:rsidR="00A923B6" w:rsidRDefault="000B396A">
          <w:pPr>
            <w:pStyle w:val="TOC3"/>
            <w:tabs>
              <w:tab w:val="right" w:leader="dot" w:pos="9019"/>
            </w:tabs>
            <w:rPr>
              <w:noProof/>
              <w:lang w:val="en-US" w:eastAsia="zh-CN"/>
            </w:rPr>
          </w:pPr>
          <w:hyperlink w:anchor="_Toc475063983" w:history="1">
            <w:r w:rsidR="00A923B6" w:rsidRPr="00C35DFB">
              <w:rPr>
                <w:rStyle w:val="Hyperlink"/>
                <w:b/>
                <w:noProof/>
              </w:rPr>
              <w:t>OTHER FEATURES</w:t>
            </w:r>
            <w:r w:rsidR="00A923B6">
              <w:rPr>
                <w:noProof/>
                <w:webHidden/>
              </w:rPr>
              <w:tab/>
            </w:r>
            <w:r w:rsidR="00A923B6">
              <w:rPr>
                <w:noProof/>
                <w:webHidden/>
              </w:rPr>
              <w:fldChar w:fldCharType="begin"/>
            </w:r>
            <w:r w:rsidR="00A923B6">
              <w:rPr>
                <w:noProof/>
                <w:webHidden/>
              </w:rPr>
              <w:instrText xml:space="preserve"> PAGEREF _Toc475063983 \h </w:instrText>
            </w:r>
            <w:r w:rsidR="00A923B6">
              <w:rPr>
                <w:noProof/>
                <w:webHidden/>
              </w:rPr>
            </w:r>
            <w:r w:rsidR="00A923B6">
              <w:rPr>
                <w:noProof/>
                <w:webHidden/>
              </w:rPr>
              <w:fldChar w:fldCharType="separate"/>
            </w:r>
            <w:r w:rsidR="00A923B6">
              <w:rPr>
                <w:noProof/>
                <w:webHidden/>
              </w:rPr>
              <w:t>20</w:t>
            </w:r>
            <w:r w:rsidR="00A923B6">
              <w:rPr>
                <w:noProof/>
                <w:webHidden/>
              </w:rPr>
              <w:fldChar w:fldCharType="end"/>
            </w:r>
          </w:hyperlink>
        </w:p>
        <w:p w:rsidR="00A923B6" w:rsidRDefault="000B396A">
          <w:pPr>
            <w:pStyle w:val="TOC2"/>
            <w:rPr>
              <w:noProof/>
              <w:lang w:val="en-US" w:eastAsia="zh-CN"/>
            </w:rPr>
          </w:pPr>
          <w:hyperlink w:anchor="_Toc475063984" w:history="1">
            <w:r w:rsidR="00A923B6" w:rsidRPr="00C35DFB">
              <w:rPr>
                <w:rStyle w:val="Hyperlink"/>
                <w:noProof/>
              </w:rPr>
              <w:t>PROJECT EXECUTION PLAN</w:t>
            </w:r>
            <w:r w:rsidR="00A923B6">
              <w:rPr>
                <w:noProof/>
                <w:webHidden/>
              </w:rPr>
              <w:tab/>
            </w:r>
            <w:r w:rsidR="00A923B6">
              <w:rPr>
                <w:noProof/>
                <w:webHidden/>
              </w:rPr>
              <w:fldChar w:fldCharType="begin"/>
            </w:r>
            <w:r w:rsidR="00A923B6">
              <w:rPr>
                <w:noProof/>
                <w:webHidden/>
              </w:rPr>
              <w:instrText xml:space="preserve"> PAGEREF _Toc475063984 \h </w:instrText>
            </w:r>
            <w:r w:rsidR="00A923B6">
              <w:rPr>
                <w:noProof/>
                <w:webHidden/>
              </w:rPr>
            </w:r>
            <w:r w:rsidR="00A923B6">
              <w:rPr>
                <w:noProof/>
                <w:webHidden/>
              </w:rPr>
              <w:fldChar w:fldCharType="separate"/>
            </w:r>
            <w:r w:rsidR="00A923B6">
              <w:rPr>
                <w:noProof/>
                <w:webHidden/>
              </w:rPr>
              <w:t>21</w:t>
            </w:r>
            <w:r w:rsidR="00A923B6">
              <w:rPr>
                <w:noProof/>
                <w:webHidden/>
              </w:rPr>
              <w:fldChar w:fldCharType="end"/>
            </w:r>
          </w:hyperlink>
        </w:p>
        <w:p w:rsidR="00A923B6" w:rsidRDefault="000B396A">
          <w:pPr>
            <w:pStyle w:val="TOC3"/>
            <w:tabs>
              <w:tab w:val="right" w:leader="dot" w:pos="9019"/>
            </w:tabs>
            <w:rPr>
              <w:noProof/>
              <w:lang w:val="en-US" w:eastAsia="zh-CN"/>
            </w:rPr>
          </w:pPr>
          <w:hyperlink w:anchor="_Toc475063985" w:history="1">
            <w:r w:rsidR="00A923B6" w:rsidRPr="00C35DFB">
              <w:rPr>
                <w:rStyle w:val="Hyperlink"/>
                <w:b/>
                <w:noProof/>
              </w:rPr>
              <w:t>SCHEDULE</w:t>
            </w:r>
            <w:r w:rsidR="00A923B6">
              <w:rPr>
                <w:noProof/>
                <w:webHidden/>
              </w:rPr>
              <w:tab/>
            </w:r>
            <w:bookmarkStart w:id="25" w:name="_GoBack"/>
            <w:bookmarkEnd w:id="25"/>
            <w:r w:rsidR="00A923B6">
              <w:rPr>
                <w:noProof/>
                <w:webHidden/>
              </w:rPr>
              <w:fldChar w:fldCharType="begin"/>
            </w:r>
            <w:r w:rsidR="00A923B6">
              <w:rPr>
                <w:noProof/>
                <w:webHidden/>
              </w:rPr>
              <w:instrText xml:space="preserve"> PAGEREF _Toc475063985 \h </w:instrText>
            </w:r>
            <w:r w:rsidR="00A923B6">
              <w:rPr>
                <w:noProof/>
                <w:webHidden/>
              </w:rPr>
            </w:r>
            <w:r w:rsidR="00A923B6">
              <w:rPr>
                <w:noProof/>
                <w:webHidden/>
              </w:rPr>
              <w:fldChar w:fldCharType="separate"/>
            </w:r>
            <w:r w:rsidR="00A923B6">
              <w:rPr>
                <w:noProof/>
                <w:webHidden/>
              </w:rPr>
              <w:t>21</w:t>
            </w:r>
            <w:r w:rsidR="00A923B6">
              <w:rPr>
                <w:noProof/>
                <w:webHidden/>
              </w:rPr>
              <w:fldChar w:fldCharType="end"/>
            </w:r>
          </w:hyperlink>
        </w:p>
        <w:p w:rsidR="00A923B6" w:rsidRDefault="000B396A">
          <w:pPr>
            <w:pStyle w:val="TOC3"/>
            <w:tabs>
              <w:tab w:val="right" w:leader="dot" w:pos="9019"/>
            </w:tabs>
            <w:rPr>
              <w:noProof/>
              <w:lang w:val="en-US" w:eastAsia="zh-CN"/>
            </w:rPr>
          </w:pPr>
          <w:hyperlink w:anchor="_Toc475063986" w:history="1">
            <w:r w:rsidR="00A923B6" w:rsidRPr="00C35DFB">
              <w:rPr>
                <w:rStyle w:val="Hyperlink"/>
                <w:b/>
                <w:noProof/>
              </w:rPr>
              <w:t>PLAN</w:t>
            </w:r>
            <w:r w:rsidR="00A923B6">
              <w:rPr>
                <w:noProof/>
                <w:webHidden/>
              </w:rPr>
              <w:tab/>
            </w:r>
            <w:r w:rsidR="00A923B6">
              <w:rPr>
                <w:noProof/>
                <w:webHidden/>
              </w:rPr>
              <w:fldChar w:fldCharType="begin"/>
            </w:r>
            <w:r w:rsidR="00A923B6">
              <w:rPr>
                <w:noProof/>
                <w:webHidden/>
              </w:rPr>
              <w:instrText xml:space="preserve"> PAGEREF _Toc475063986 \h </w:instrText>
            </w:r>
            <w:r w:rsidR="00A923B6">
              <w:rPr>
                <w:noProof/>
                <w:webHidden/>
              </w:rPr>
            </w:r>
            <w:r w:rsidR="00A923B6">
              <w:rPr>
                <w:noProof/>
                <w:webHidden/>
              </w:rPr>
              <w:fldChar w:fldCharType="separate"/>
            </w:r>
            <w:r w:rsidR="00A923B6">
              <w:rPr>
                <w:noProof/>
                <w:webHidden/>
              </w:rPr>
              <w:t>21</w:t>
            </w:r>
            <w:r w:rsidR="00A923B6">
              <w:rPr>
                <w:noProof/>
                <w:webHidden/>
              </w:rPr>
              <w:fldChar w:fldCharType="end"/>
            </w:r>
          </w:hyperlink>
        </w:p>
        <w:p w:rsidR="00A923B6" w:rsidRDefault="000B396A">
          <w:pPr>
            <w:pStyle w:val="TOC3"/>
            <w:tabs>
              <w:tab w:val="right" w:leader="dot" w:pos="9019"/>
            </w:tabs>
            <w:rPr>
              <w:noProof/>
              <w:lang w:val="en-US" w:eastAsia="zh-CN"/>
            </w:rPr>
          </w:pPr>
          <w:hyperlink w:anchor="_Toc475063987" w:history="1">
            <w:r w:rsidR="00A923B6" w:rsidRPr="00C35DFB">
              <w:rPr>
                <w:rStyle w:val="Hyperlink"/>
                <w:b/>
                <w:noProof/>
              </w:rPr>
              <w:t>ROLES</w:t>
            </w:r>
            <w:r w:rsidR="00A923B6">
              <w:rPr>
                <w:noProof/>
                <w:webHidden/>
              </w:rPr>
              <w:tab/>
            </w:r>
            <w:r w:rsidR="00A923B6">
              <w:rPr>
                <w:noProof/>
                <w:webHidden/>
              </w:rPr>
              <w:fldChar w:fldCharType="begin"/>
            </w:r>
            <w:r w:rsidR="00A923B6">
              <w:rPr>
                <w:noProof/>
                <w:webHidden/>
              </w:rPr>
              <w:instrText xml:space="preserve"> PAGEREF _Toc475063987 \h </w:instrText>
            </w:r>
            <w:r w:rsidR="00A923B6">
              <w:rPr>
                <w:noProof/>
                <w:webHidden/>
              </w:rPr>
            </w:r>
            <w:r w:rsidR="00A923B6">
              <w:rPr>
                <w:noProof/>
                <w:webHidden/>
              </w:rPr>
              <w:fldChar w:fldCharType="separate"/>
            </w:r>
            <w:r w:rsidR="00A923B6">
              <w:rPr>
                <w:noProof/>
                <w:webHidden/>
              </w:rPr>
              <w:t>22</w:t>
            </w:r>
            <w:r w:rsidR="00A923B6">
              <w:rPr>
                <w:noProof/>
                <w:webHidden/>
              </w:rPr>
              <w:fldChar w:fldCharType="end"/>
            </w:r>
          </w:hyperlink>
        </w:p>
        <w:p w:rsidR="00A923B6" w:rsidRDefault="000B396A">
          <w:pPr>
            <w:pStyle w:val="TOC3"/>
            <w:tabs>
              <w:tab w:val="right" w:leader="dot" w:pos="9019"/>
            </w:tabs>
            <w:rPr>
              <w:noProof/>
              <w:lang w:val="en-US" w:eastAsia="zh-CN"/>
            </w:rPr>
          </w:pPr>
          <w:hyperlink w:anchor="_Toc475063988" w:history="1">
            <w:r w:rsidR="00A923B6" w:rsidRPr="00C35DFB">
              <w:rPr>
                <w:rStyle w:val="Hyperlink"/>
                <w:b/>
                <w:noProof/>
              </w:rPr>
              <w:t>DEADLINES</w:t>
            </w:r>
            <w:r w:rsidR="00A923B6">
              <w:rPr>
                <w:noProof/>
                <w:webHidden/>
              </w:rPr>
              <w:tab/>
            </w:r>
            <w:r w:rsidR="00A923B6">
              <w:rPr>
                <w:noProof/>
                <w:webHidden/>
              </w:rPr>
              <w:fldChar w:fldCharType="begin"/>
            </w:r>
            <w:r w:rsidR="00A923B6">
              <w:rPr>
                <w:noProof/>
                <w:webHidden/>
              </w:rPr>
              <w:instrText xml:space="preserve"> PAGEREF _Toc475063988 \h </w:instrText>
            </w:r>
            <w:r w:rsidR="00A923B6">
              <w:rPr>
                <w:noProof/>
                <w:webHidden/>
              </w:rPr>
            </w:r>
            <w:r w:rsidR="00A923B6">
              <w:rPr>
                <w:noProof/>
                <w:webHidden/>
              </w:rPr>
              <w:fldChar w:fldCharType="separate"/>
            </w:r>
            <w:r w:rsidR="00A923B6">
              <w:rPr>
                <w:noProof/>
                <w:webHidden/>
              </w:rPr>
              <w:t>22</w:t>
            </w:r>
            <w:r w:rsidR="00A923B6">
              <w:rPr>
                <w:noProof/>
                <w:webHidden/>
              </w:rPr>
              <w:fldChar w:fldCharType="end"/>
            </w:r>
          </w:hyperlink>
        </w:p>
        <w:p w:rsidR="00A923B6" w:rsidRDefault="000B396A">
          <w:pPr>
            <w:pStyle w:val="TOC3"/>
            <w:tabs>
              <w:tab w:val="right" w:leader="dot" w:pos="9019"/>
            </w:tabs>
            <w:rPr>
              <w:noProof/>
              <w:lang w:val="en-US" w:eastAsia="zh-CN"/>
            </w:rPr>
          </w:pPr>
          <w:hyperlink w:anchor="_Toc475063989" w:history="1">
            <w:r w:rsidR="00A923B6" w:rsidRPr="00C35DFB">
              <w:rPr>
                <w:rStyle w:val="Hyperlink"/>
                <w:b/>
                <w:noProof/>
              </w:rPr>
              <w:t>ADDENDUM</w:t>
            </w:r>
            <w:r w:rsidR="00A923B6">
              <w:rPr>
                <w:noProof/>
                <w:webHidden/>
              </w:rPr>
              <w:tab/>
            </w:r>
            <w:r w:rsidR="00A923B6">
              <w:rPr>
                <w:noProof/>
                <w:webHidden/>
              </w:rPr>
              <w:fldChar w:fldCharType="begin"/>
            </w:r>
            <w:r w:rsidR="00A923B6">
              <w:rPr>
                <w:noProof/>
                <w:webHidden/>
              </w:rPr>
              <w:instrText xml:space="preserve"> PAGEREF _Toc475063989 \h </w:instrText>
            </w:r>
            <w:r w:rsidR="00A923B6">
              <w:rPr>
                <w:noProof/>
                <w:webHidden/>
              </w:rPr>
            </w:r>
            <w:r w:rsidR="00A923B6">
              <w:rPr>
                <w:noProof/>
                <w:webHidden/>
              </w:rPr>
              <w:fldChar w:fldCharType="separate"/>
            </w:r>
            <w:r w:rsidR="00A923B6">
              <w:rPr>
                <w:noProof/>
                <w:webHidden/>
              </w:rPr>
              <w:t>22</w:t>
            </w:r>
            <w:r w:rsidR="00A923B6">
              <w:rPr>
                <w:noProof/>
                <w:webHidden/>
              </w:rPr>
              <w:fldChar w:fldCharType="end"/>
            </w:r>
          </w:hyperlink>
        </w:p>
        <w:p w:rsidR="00247E14" w:rsidRDefault="00247E14">
          <w:r>
            <w:rPr>
              <w:b/>
              <w:bCs/>
              <w:noProof/>
            </w:rPr>
            <w:fldChar w:fldCharType="end"/>
          </w:r>
        </w:p>
      </w:sdtContent>
    </w:sdt>
    <w:p w:rsidR="00247E14" w:rsidRDefault="00247E14">
      <w:pPr>
        <w:rPr>
          <w:rFonts w:asciiTheme="majorHAnsi" w:eastAsiaTheme="majorEastAsia" w:hAnsiTheme="majorHAnsi" w:cstheme="majorBidi"/>
          <w:color w:val="1F3864" w:themeColor="accent1" w:themeShade="80"/>
          <w:sz w:val="36"/>
          <w:szCs w:val="36"/>
        </w:rPr>
      </w:pPr>
      <w:r>
        <w:br w:type="page"/>
      </w:r>
    </w:p>
    <w:p w:rsidR="00000317" w:rsidRDefault="00000317" w:rsidP="00000317">
      <w:pPr>
        <w:pStyle w:val="Heading1"/>
      </w:pPr>
      <w:bookmarkStart w:id="26" w:name="_Toc475063946"/>
      <w:r>
        <w:lastRenderedPageBreak/>
        <w:t>Milestone 3:</w:t>
      </w:r>
      <w:bookmarkEnd w:id="26"/>
    </w:p>
    <w:p w:rsidR="00000317" w:rsidRDefault="00000317" w:rsidP="00000317">
      <w:pPr>
        <w:pStyle w:val="Heading2"/>
      </w:pPr>
      <w:bookmarkStart w:id="27" w:name="_Toc475063947"/>
      <w:r w:rsidRPr="00D331B3">
        <w:t>URL where all work completed so far can be viewed</w:t>
      </w:r>
      <w:bookmarkEnd w:id="27"/>
      <w:r w:rsidRPr="00D331B3">
        <w:t xml:space="preserve"> </w:t>
      </w:r>
    </w:p>
    <w:p w:rsidR="00000317" w:rsidRDefault="00000317" w:rsidP="00000317">
      <w:pPr>
        <w:pStyle w:val="NoSpacing"/>
        <w:numPr>
          <w:ilvl w:val="0"/>
          <w:numId w:val="4"/>
        </w:numPr>
      </w:pPr>
      <w:r>
        <w:t xml:space="preserve">Layout A: </w:t>
      </w:r>
      <w:hyperlink r:id="rId6" w:history="1">
        <w:r w:rsidRPr="00780C8C">
          <w:rPr>
            <w:rStyle w:val="Hyperlink"/>
          </w:rPr>
          <w:t>http://students.bcitdev.com/A00773676/Project/BTest/glossaryB.html</w:t>
        </w:r>
      </w:hyperlink>
      <w:r>
        <w:t xml:space="preserve"> </w:t>
      </w:r>
    </w:p>
    <w:p w:rsidR="00000317" w:rsidRDefault="00000317" w:rsidP="00000317">
      <w:pPr>
        <w:pStyle w:val="NoSpacing"/>
        <w:numPr>
          <w:ilvl w:val="0"/>
          <w:numId w:val="4"/>
        </w:numPr>
      </w:pPr>
      <w:r>
        <w:t xml:space="preserve">Layout B: </w:t>
      </w:r>
      <w:hyperlink r:id="rId7" w:history="1">
        <w:r w:rsidRPr="00780C8C">
          <w:rPr>
            <w:rStyle w:val="Hyperlink"/>
          </w:rPr>
          <w:t>http://students.bcitdev.com/A00773676/Project/Master_Simon/Home.html</w:t>
        </w:r>
      </w:hyperlink>
    </w:p>
    <w:p w:rsidR="00000317" w:rsidRDefault="00000317" w:rsidP="00000317">
      <w:pPr>
        <w:pStyle w:val="NoSpacing"/>
      </w:pPr>
    </w:p>
    <w:p w:rsidR="00000317" w:rsidRDefault="00000317" w:rsidP="00000317">
      <w:pPr>
        <w:pStyle w:val="Heading2"/>
      </w:pPr>
      <w:bookmarkStart w:id="28" w:name="_Toc475063948"/>
      <w:r w:rsidRPr="00D331B3">
        <w:t>List of items completed for this milestone</w:t>
      </w:r>
      <w:bookmarkEnd w:id="28"/>
      <w:r w:rsidRPr="00D331B3">
        <w:t xml:space="preserve"> </w:t>
      </w:r>
    </w:p>
    <w:p w:rsidR="00000317" w:rsidRDefault="00000317" w:rsidP="00000317">
      <w:pPr>
        <w:pStyle w:val="NoSpacing"/>
        <w:numPr>
          <w:ilvl w:val="0"/>
          <w:numId w:val="4"/>
        </w:numPr>
      </w:pPr>
      <w:r>
        <w:t>All required skeleton sites (Home, Login, Registration, Building routing page, Specific building info, Glossary – base.css along with header/footer should be uniform throughout all, with difference only in the content, which then a page-specific .</w:t>
      </w:r>
      <w:proofErr w:type="spellStart"/>
      <w:r>
        <w:t>css</w:t>
      </w:r>
      <w:proofErr w:type="spellEnd"/>
      <w:r>
        <w:t xml:space="preserve"> would be loaded after base.css)</w:t>
      </w:r>
    </w:p>
    <w:p w:rsidR="00000317" w:rsidRPr="00D331B3" w:rsidRDefault="00000317" w:rsidP="00000317">
      <w:pPr>
        <w:pStyle w:val="NoSpacing"/>
        <w:numPr>
          <w:ilvl w:val="0"/>
          <w:numId w:val="4"/>
        </w:numPr>
      </w:pPr>
      <w:r>
        <w:t>Site map is added to the footer instead of having another page (ease of access)</w:t>
      </w:r>
    </w:p>
    <w:p w:rsidR="00000317" w:rsidRDefault="00000317" w:rsidP="00000317">
      <w:pPr>
        <w:pStyle w:val="NoSpacing"/>
      </w:pPr>
    </w:p>
    <w:p w:rsidR="00000317" w:rsidRDefault="00000317" w:rsidP="00000317">
      <w:pPr>
        <w:pStyle w:val="Heading2"/>
      </w:pPr>
      <w:bookmarkStart w:id="29" w:name="_Toc475063949"/>
      <w:r w:rsidRPr="00D331B3">
        <w:t>Any additional work on top of what is required for this milestone, if any</w:t>
      </w:r>
      <w:bookmarkEnd w:id="29"/>
      <w:r w:rsidRPr="00D331B3">
        <w:t xml:space="preserve"> </w:t>
      </w:r>
    </w:p>
    <w:p w:rsidR="00000317" w:rsidRDefault="00000317" w:rsidP="00000317">
      <w:pPr>
        <w:pStyle w:val="NoSpacing"/>
        <w:numPr>
          <w:ilvl w:val="0"/>
          <w:numId w:val="4"/>
        </w:numPr>
      </w:pPr>
      <w:r>
        <w:t>Mopping up of additional layouts, as some uncompleted layouts were voted higher</w:t>
      </w:r>
    </w:p>
    <w:p w:rsidR="00000317" w:rsidRDefault="00000317" w:rsidP="00000317">
      <w:pPr>
        <w:pStyle w:val="NoSpacing"/>
        <w:numPr>
          <w:ilvl w:val="0"/>
          <w:numId w:val="4"/>
        </w:numPr>
        <w:rPr>
          <w:ins w:id="30" w:author="Jacky" w:date="2017-02-17T04:13:00Z"/>
        </w:rPr>
      </w:pPr>
      <w:r>
        <w:t xml:space="preserve">Names for classes and ids for </w:t>
      </w:r>
      <w:proofErr w:type="spellStart"/>
      <w:r>
        <w:t>divs</w:t>
      </w:r>
      <w:proofErr w:type="spellEnd"/>
      <w:r>
        <w:t xml:space="preserve"> </w:t>
      </w:r>
      <w:r w:rsidRPr="00E51EDC">
        <w:rPr>
          <w:u w:val="single"/>
        </w:rPr>
        <w:t>NEEDS</w:t>
      </w:r>
      <w:r>
        <w:t xml:space="preserve"> to be named according to their general position in the web page instead of style</w:t>
      </w:r>
    </w:p>
    <w:p w:rsidR="00B176D8" w:rsidRDefault="00B176D8" w:rsidP="00000317">
      <w:pPr>
        <w:pStyle w:val="NoSpacing"/>
        <w:numPr>
          <w:ilvl w:val="0"/>
          <w:numId w:val="4"/>
        </w:numPr>
      </w:pPr>
      <w:ins w:id="31" w:author="Jacky" w:date="2017-02-17T04:13:00Z">
        <w:r>
          <w:t>Debugging height issues in base.css</w:t>
        </w:r>
      </w:ins>
    </w:p>
    <w:p w:rsidR="00000317" w:rsidRDefault="00000317" w:rsidP="00000317">
      <w:pPr>
        <w:pStyle w:val="NoSpacing"/>
      </w:pPr>
    </w:p>
    <w:p w:rsidR="00000317" w:rsidRDefault="00000317" w:rsidP="00000317">
      <w:pPr>
        <w:pStyle w:val="Heading2"/>
      </w:pPr>
      <w:bookmarkStart w:id="32" w:name="_Toc475063950"/>
      <w:r w:rsidRPr="00D331B3">
        <w:t>Key issues, including those outstanding, which was e</w:t>
      </w:r>
      <w:r>
        <w:t>ncountered in building the site</w:t>
      </w:r>
      <w:bookmarkEnd w:id="32"/>
    </w:p>
    <w:p w:rsidR="00000317" w:rsidRDefault="00000317" w:rsidP="00000317">
      <w:pPr>
        <w:pStyle w:val="NoSpacing"/>
        <w:numPr>
          <w:ilvl w:val="0"/>
          <w:numId w:val="4"/>
        </w:numPr>
      </w:pPr>
      <w:r>
        <w:t>Master.css and Master.html should be styled, organized, and understood by everyone.</w:t>
      </w:r>
    </w:p>
    <w:p w:rsidR="00000317" w:rsidRDefault="00000317" w:rsidP="00000317">
      <w:pPr>
        <w:pStyle w:val="NoSpacing"/>
        <w:numPr>
          <w:ilvl w:val="0"/>
          <w:numId w:val="4"/>
        </w:numPr>
      </w:pPr>
      <w:r>
        <w:t xml:space="preserve">Master.css should have SPECIFIC elements/id/classes that should </w:t>
      </w:r>
      <w:r w:rsidRPr="00BF4736">
        <w:rPr>
          <w:u w:val="single"/>
        </w:rPr>
        <w:t>not</w:t>
      </w:r>
      <w:r>
        <w:t xml:space="preserve"> be overwritten by page specific .</w:t>
      </w:r>
      <w:proofErr w:type="spellStart"/>
      <w:r>
        <w:t>css</w:t>
      </w:r>
      <w:proofErr w:type="spellEnd"/>
    </w:p>
    <w:p w:rsidR="00000317" w:rsidRDefault="00000317" w:rsidP="00000317">
      <w:pPr>
        <w:pStyle w:val="NoSpacing"/>
        <w:numPr>
          <w:ilvl w:val="0"/>
          <w:numId w:val="4"/>
        </w:numPr>
      </w:pPr>
      <w:r>
        <w:t xml:space="preserve">Wrapper </w:t>
      </w:r>
      <w:proofErr w:type="spellStart"/>
      <w:r>
        <w:t>divs</w:t>
      </w:r>
      <w:proofErr w:type="spellEnd"/>
      <w:r>
        <w:t xml:space="preserve"> are important, especially the ones that wrap specific </w:t>
      </w:r>
      <w:proofErr w:type="spellStart"/>
      <w:r>
        <w:t>divs</w:t>
      </w:r>
      <w:proofErr w:type="spellEnd"/>
      <w:r>
        <w:t xml:space="preserve"> that should be styled together (e.g. 1 line of </w:t>
      </w:r>
      <w:proofErr w:type="spellStart"/>
      <w:r>
        <w:t>css</w:t>
      </w:r>
      <w:proofErr w:type="spellEnd"/>
      <w:r>
        <w:t xml:space="preserve"> instead of 2)</w:t>
      </w:r>
    </w:p>
    <w:p w:rsidR="00000317" w:rsidRDefault="00000317" w:rsidP="00000317">
      <w:pPr>
        <w:pStyle w:val="NoSpacing"/>
        <w:numPr>
          <w:ilvl w:val="0"/>
          <w:numId w:val="4"/>
        </w:numPr>
      </w:pPr>
      <w:r>
        <w:t>More A/B testing needed, as unexpected errors interfered in deciding on layouts, and on layouts that “functioned”</w:t>
      </w:r>
    </w:p>
    <w:p w:rsidR="00000317" w:rsidRPr="00D331B3" w:rsidRDefault="00000317" w:rsidP="00000317">
      <w:pPr>
        <w:pStyle w:val="NoSpacing"/>
        <w:numPr>
          <w:ilvl w:val="0"/>
          <w:numId w:val="4"/>
        </w:numPr>
      </w:pPr>
      <w:r>
        <w:t>Responsiveness of the web page should be fully tested in all sizes</w:t>
      </w:r>
    </w:p>
    <w:p w:rsidR="00000317" w:rsidRDefault="00000317" w:rsidP="00000317">
      <w:pPr>
        <w:pStyle w:val="NoSpacing"/>
      </w:pPr>
    </w:p>
    <w:p w:rsidR="00000317" w:rsidRDefault="00000317" w:rsidP="00000317">
      <w:pPr>
        <w:pStyle w:val="Heading2"/>
      </w:pPr>
      <w:bookmarkStart w:id="33" w:name="_Toc475063951"/>
      <w:r w:rsidRPr="00D331B3">
        <w:t>Any deviations from the proposal (Milestone 1) and design (Milestone 2) and why</w:t>
      </w:r>
      <w:bookmarkEnd w:id="33"/>
      <w:r w:rsidRPr="00D331B3">
        <w:t xml:space="preserve"> </w:t>
      </w:r>
    </w:p>
    <w:p w:rsidR="00000317" w:rsidRDefault="00000317" w:rsidP="00000317">
      <w:pPr>
        <w:pStyle w:val="NoSpacing"/>
        <w:numPr>
          <w:ilvl w:val="0"/>
          <w:numId w:val="4"/>
        </w:numPr>
      </w:pPr>
      <w:r>
        <w:t>Basic layouts of the skeleton pages were changed from Milestone 2 to make the page more accessible and less cluttered (minimalistic view is best to not make clutter)</w:t>
      </w:r>
    </w:p>
    <w:p w:rsidR="00000317" w:rsidRPr="00D331B3" w:rsidDel="00B53D2B" w:rsidRDefault="00000317" w:rsidP="00000317">
      <w:pPr>
        <w:pStyle w:val="NoSpacing"/>
        <w:numPr>
          <w:ilvl w:val="0"/>
          <w:numId w:val="4"/>
        </w:numPr>
        <w:rPr>
          <w:del w:id="34" w:author="Jacky" w:date="2017-02-17T03:00:00Z"/>
        </w:rPr>
      </w:pPr>
      <w:proofErr w:type="spellStart"/>
      <w:r>
        <w:t>Nav</w:t>
      </w:r>
      <w:proofErr w:type="spellEnd"/>
      <w:r>
        <w:t xml:space="preserve"> bar was moved to be horizontal instead for layout A, for Layout B the </w:t>
      </w:r>
      <w:proofErr w:type="spellStart"/>
      <w:r>
        <w:t>Nav</w:t>
      </w:r>
      <w:proofErr w:type="spellEnd"/>
      <w:r>
        <w:t xml:space="preserve"> bar was made invisible until </w:t>
      </w:r>
      <w:proofErr w:type="spellStart"/>
      <w:r>
        <w:t>moused</w:t>
      </w:r>
      <w:proofErr w:type="spellEnd"/>
      <w:r>
        <w:t xml:space="preserve">-over. This was done to maximize the view for the actual content (horizontal </w:t>
      </w:r>
      <w:proofErr w:type="spellStart"/>
      <w:r>
        <w:t>nav</w:t>
      </w:r>
      <w:proofErr w:type="spellEnd"/>
      <w:r>
        <w:t xml:space="preserve"> bar and invisible) and to setup the site for perhaps mobile viewing (horizontal </w:t>
      </w:r>
      <w:proofErr w:type="spellStart"/>
      <w:r>
        <w:t>nav</w:t>
      </w:r>
      <w:proofErr w:type="spellEnd"/>
      <w:r>
        <w:t>). Also, it looks nicer.</w:t>
      </w:r>
    </w:p>
    <w:p w:rsidR="00000317" w:rsidDel="00B53D2B" w:rsidRDefault="00000317">
      <w:pPr>
        <w:pStyle w:val="NoSpacing"/>
        <w:numPr>
          <w:ilvl w:val="0"/>
          <w:numId w:val="4"/>
        </w:numPr>
        <w:rPr>
          <w:del w:id="35" w:author="Jacky" w:date="2017-02-17T03:00:00Z"/>
        </w:rPr>
        <w:pPrChange w:id="36" w:author="Jacky" w:date="2017-02-17T03:00:00Z">
          <w:pPr>
            <w:pStyle w:val="NoSpacing"/>
          </w:pPr>
        </w:pPrChange>
      </w:pPr>
    </w:p>
    <w:tbl>
      <w:tblPr>
        <w:tblStyle w:val="TableGrid"/>
        <w:tblpPr w:leftFromText="180" w:rightFromText="180" w:vertAnchor="text" w:horzAnchor="margin" w:tblpY="-29"/>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50"/>
        <w:gridCol w:w="5028"/>
      </w:tblGrid>
      <w:tr w:rsidR="00B53D2B" w:rsidTr="00B53D2B">
        <w:tc>
          <w:tcPr>
            <w:tcW w:w="4950" w:type="dxa"/>
          </w:tcPr>
          <w:p w:rsidR="00B53D2B" w:rsidRDefault="00B53D2B" w:rsidP="00B53D2B">
            <w:pPr>
              <w:pStyle w:val="NoSpacing"/>
              <w:keepNext/>
            </w:pPr>
            <w:r>
              <w:rPr>
                <w:noProof/>
                <w:lang w:val="en-US" w:eastAsia="ja-JP"/>
              </w:rPr>
              <w:lastRenderedPageBreak/>
              <w:drawing>
                <wp:inline distT="0" distB="0" distL="0" distR="0" wp14:anchorId="060EFF65" wp14:editId="08687D24">
                  <wp:extent cx="2482711" cy="2781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97444" cy="2797805"/>
                          </a:xfrm>
                          <a:prstGeom prst="rect">
                            <a:avLst/>
                          </a:prstGeom>
                        </pic:spPr>
                      </pic:pic>
                    </a:graphicData>
                  </a:graphic>
                </wp:inline>
              </w:drawing>
            </w:r>
          </w:p>
          <w:p w:rsidR="00B53D2B" w:rsidRDefault="00B53D2B" w:rsidP="00B53D2B">
            <w:pPr>
              <w:pStyle w:val="Caption"/>
            </w:pPr>
            <w:r>
              <w:t xml:space="preserve">Figure </w:t>
            </w:r>
            <w:r w:rsidR="000B396A">
              <w:fldChar w:fldCharType="begin"/>
            </w:r>
            <w:r w:rsidR="000B396A">
              <w:instrText xml:space="preserve"> SEQ Figure \* ARABIC </w:instrText>
            </w:r>
            <w:r w:rsidR="000B396A">
              <w:fldChar w:fldCharType="separate"/>
            </w:r>
            <w:r>
              <w:rPr>
                <w:noProof/>
              </w:rPr>
              <w:t>1</w:t>
            </w:r>
            <w:r w:rsidR="000B396A">
              <w:rPr>
                <w:noProof/>
              </w:rPr>
              <w:fldChar w:fldCharType="end"/>
            </w:r>
            <w:r>
              <w:t>- Login skeleton to be implemented into the base.html and base.css</w:t>
            </w:r>
          </w:p>
        </w:tc>
        <w:tc>
          <w:tcPr>
            <w:tcW w:w="5028" w:type="dxa"/>
          </w:tcPr>
          <w:p w:rsidR="00B53D2B" w:rsidRDefault="00B53D2B" w:rsidP="00B53D2B">
            <w:pPr>
              <w:pStyle w:val="NoSpacing"/>
              <w:keepNext/>
            </w:pPr>
            <w:r>
              <w:rPr>
                <w:noProof/>
                <w:lang w:val="en-US" w:eastAsia="ja-JP"/>
              </w:rPr>
              <w:drawing>
                <wp:inline distT="0" distB="0" distL="0" distR="0" wp14:anchorId="2B959171" wp14:editId="23F95AD8">
                  <wp:extent cx="3526155" cy="27907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35559" cy="2798186"/>
                          </a:xfrm>
                          <a:prstGeom prst="rect">
                            <a:avLst/>
                          </a:prstGeom>
                        </pic:spPr>
                      </pic:pic>
                    </a:graphicData>
                  </a:graphic>
                </wp:inline>
              </w:drawing>
            </w:r>
          </w:p>
          <w:p w:rsidR="00B53D2B" w:rsidRDefault="00B53D2B" w:rsidP="00B53D2B">
            <w:pPr>
              <w:pStyle w:val="Caption"/>
            </w:pPr>
            <w:r>
              <w:t xml:space="preserve">Figure </w:t>
            </w:r>
            <w:r w:rsidR="000B396A">
              <w:fldChar w:fldCharType="begin"/>
            </w:r>
            <w:r w:rsidR="000B396A">
              <w:instrText xml:space="preserve"> SEQ Figure \* ARABIC </w:instrText>
            </w:r>
            <w:r w:rsidR="000B396A">
              <w:fldChar w:fldCharType="separate"/>
            </w:r>
            <w:r>
              <w:rPr>
                <w:noProof/>
              </w:rPr>
              <w:t>2</w:t>
            </w:r>
            <w:r w:rsidR="000B396A">
              <w:rPr>
                <w:noProof/>
              </w:rPr>
              <w:fldChar w:fldCharType="end"/>
            </w:r>
            <w:r>
              <w:t>- Registration skeleton to be implemented into base.html and base.css</w:t>
            </w:r>
          </w:p>
        </w:tc>
      </w:tr>
      <w:tr w:rsidR="00B53D2B" w:rsidTr="00B53D2B">
        <w:tc>
          <w:tcPr>
            <w:tcW w:w="4950" w:type="dxa"/>
          </w:tcPr>
          <w:p w:rsidR="00B53D2B" w:rsidRDefault="00B53D2B" w:rsidP="00B53D2B">
            <w:pPr>
              <w:pStyle w:val="NoSpacing"/>
              <w:keepNext/>
              <w:jc w:val="center"/>
            </w:pPr>
            <w:r>
              <w:object w:dxaOrig="16575" w:dyaOrig="181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pt;height:262.5pt" o:ole="">
                  <v:imagedata r:id="rId10" o:title=""/>
                </v:shape>
                <o:OLEObject Type="Embed" ProgID="PBrush" ShapeID="_x0000_i1025" DrawAspect="Content" ObjectID="_1548820270" r:id="rId11"/>
              </w:object>
            </w:r>
          </w:p>
          <w:p w:rsidR="00B53D2B" w:rsidRDefault="00B53D2B" w:rsidP="00B53D2B">
            <w:pPr>
              <w:pStyle w:val="Caption"/>
              <w:jc w:val="center"/>
              <w:rPr>
                <w:noProof/>
              </w:rPr>
            </w:pPr>
            <w:r>
              <w:t xml:space="preserve">Figure </w:t>
            </w:r>
            <w:r w:rsidR="000B396A">
              <w:fldChar w:fldCharType="begin"/>
            </w:r>
            <w:r w:rsidR="000B396A">
              <w:instrText xml:space="preserve"> SEQ Figure \* ARABIC </w:instrText>
            </w:r>
            <w:r w:rsidR="000B396A">
              <w:fldChar w:fldCharType="separate"/>
            </w:r>
            <w:r>
              <w:rPr>
                <w:noProof/>
              </w:rPr>
              <w:t>3</w:t>
            </w:r>
            <w:r w:rsidR="000B396A">
              <w:rPr>
                <w:noProof/>
              </w:rPr>
              <w:fldChar w:fldCharType="end"/>
            </w:r>
            <w:r>
              <w:t>- Layout A</w:t>
            </w:r>
          </w:p>
        </w:tc>
        <w:tc>
          <w:tcPr>
            <w:tcW w:w="5028" w:type="dxa"/>
          </w:tcPr>
          <w:p w:rsidR="00B53D2B" w:rsidRDefault="00B53D2B" w:rsidP="00B53D2B">
            <w:pPr>
              <w:pStyle w:val="NoSpacing"/>
              <w:keepNext/>
              <w:jc w:val="center"/>
            </w:pPr>
            <w:r>
              <w:object w:dxaOrig="4042" w:dyaOrig="4320">
                <v:shape id="_x0000_i1026" type="#_x0000_t75" style="width:245.25pt;height:262.5pt" o:ole="">
                  <v:imagedata r:id="rId12" o:title=""/>
                </v:shape>
                <o:OLEObject Type="Embed" ProgID="PBrush" ShapeID="_x0000_i1026" DrawAspect="Content" ObjectID="_1548820271" r:id="rId13"/>
              </w:object>
            </w:r>
          </w:p>
          <w:p w:rsidR="00B53D2B" w:rsidRDefault="00B53D2B" w:rsidP="00B53D2B">
            <w:pPr>
              <w:pStyle w:val="Caption"/>
              <w:jc w:val="center"/>
            </w:pPr>
            <w:r>
              <w:t xml:space="preserve">Figure </w:t>
            </w:r>
            <w:r w:rsidR="000B396A">
              <w:fldChar w:fldCharType="begin"/>
            </w:r>
            <w:r w:rsidR="000B396A">
              <w:instrText xml:space="preserve"> SEQ Figure \* ARABIC </w:instrText>
            </w:r>
            <w:r w:rsidR="000B396A">
              <w:fldChar w:fldCharType="separate"/>
            </w:r>
            <w:r>
              <w:rPr>
                <w:noProof/>
              </w:rPr>
              <w:t>4</w:t>
            </w:r>
            <w:r w:rsidR="000B396A">
              <w:rPr>
                <w:noProof/>
              </w:rPr>
              <w:fldChar w:fldCharType="end"/>
            </w:r>
            <w:r>
              <w:t>- Layout B</w:t>
            </w:r>
          </w:p>
          <w:p w:rsidR="00B53D2B" w:rsidRDefault="00B53D2B" w:rsidP="00B53D2B">
            <w:pPr>
              <w:pStyle w:val="NoSpacing"/>
              <w:keepNext/>
              <w:rPr>
                <w:noProof/>
              </w:rPr>
            </w:pPr>
          </w:p>
        </w:tc>
      </w:tr>
      <w:tr w:rsidR="000B396A" w:rsidTr="00B53D2B">
        <w:tc>
          <w:tcPr>
            <w:tcW w:w="9978" w:type="dxa"/>
            <w:gridSpan w:val="2"/>
          </w:tcPr>
          <w:tbl>
            <w:tblPr>
              <w:tblStyle w:val="TableGrid"/>
              <w:tblW w:w="0" w:type="auto"/>
              <w:tblLayout w:type="fixed"/>
              <w:tblLook w:val="04A0" w:firstRow="1" w:lastRow="0" w:firstColumn="1" w:lastColumn="0" w:noHBand="0" w:noVBand="1"/>
            </w:tblPr>
            <w:tblGrid>
              <w:gridCol w:w="9978"/>
            </w:tblGrid>
            <w:tr w:rsidR="000B396A" w:rsidRPr="002675F1" w:rsidTr="002675F1">
              <w:trPr>
                <w:ins w:id="37" w:author="Akemi H" w:date="2017-02-17T07:04:00Z"/>
              </w:trPr>
              <w:tc>
                <w:tcPr>
                  <w:tcW w:w="9978" w:type="dxa"/>
                  <w:tcBorders>
                    <w:top w:val="nil"/>
                    <w:left w:val="nil"/>
                    <w:bottom w:val="nil"/>
                    <w:right w:val="nil"/>
                  </w:tcBorders>
                </w:tcPr>
                <w:p w:rsidR="000B396A" w:rsidRPr="002675F1" w:rsidRDefault="000B396A" w:rsidP="000B396A">
                  <w:pPr>
                    <w:pStyle w:val="NoSpacing"/>
                    <w:keepNext/>
                    <w:framePr w:hSpace="180" w:wrap="around" w:vAnchor="text" w:hAnchor="margin" w:y="-29"/>
                    <w:jc w:val="center"/>
                    <w:rPr>
                      <w:ins w:id="38" w:author="Akemi H" w:date="2017-02-17T07:04:00Z"/>
                      <w:b/>
                    </w:rPr>
                  </w:pPr>
                </w:p>
                <w:p w:rsidR="000B396A" w:rsidRPr="000B396A" w:rsidRDefault="000B396A" w:rsidP="000B396A">
                  <w:pPr>
                    <w:pStyle w:val="Caption"/>
                    <w:framePr w:hSpace="180" w:wrap="around" w:vAnchor="text" w:hAnchor="margin" w:y="-29"/>
                    <w:rPr>
                      <w:ins w:id="39" w:author="Akemi H" w:date="2017-02-17T07:04:00Z"/>
                    </w:rPr>
                  </w:pPr>
                </w:p>
                <w:p w:rsidR="000B396A" w:rsidRPr="002675F1" w:rsidRDefault="000B396A" w:rsidP="000B396A">
                  <w:pPr>
                    <w:framePr w:hSpace="180" w:wrap="around" w:vAnchor="text" w:hAnchor="margin" w:y="-29"/>
                    <w:rPr>
                      <w:ins w:id="40" w:author="Akemi H" w:date="2017-02-17T07:04:00Z"/>
                      <w:b/>
                    </w:rPr>
                  </w:pPr>
                </w:p>
              </w:tc>
            </w:tr>
          </w:tbl>
          <w:p w:rsidR="000B396A" w:rsidRPr="000B396A" w:rsidRDefault="000B396A" w:rsidP="000B396A">
            <w:pPr>
              <w:pStyle w:val="Heading2"/>
              <w:outlineLvl w:val="1"/>
              <w:rPr>
                <w:ins w:id="41" w:author="Akemi H" w:date="2017-02-17T07:04:00Z"/>
                <w:rPrChange w:id="42" w:author="Akemi H" w:date="2017-02-17T07:04:00Z">
                  <w:rPr>
                    <w:ins w:id="43" w:author="Akemi H" w:date="2017-02-17T07:04:00Z"/>
                    <w:b/>
                  </w:rPr>
                </w:rPrChange>
              </w:rPr>
            </w:pPr>
            <w:ins w:id="44" w:author="Akemi H" w:date="2017-02-17T07:04:00Z">
              <w:r w:rsidRPr="000B396A">
                <w:rPr>
                  <w:rPrChange w:id="45" w:author="Akemi H" w:date="2017-02-17T07:04:00Z">
                    <w:rPr>
                      <w:b/>
                    </w:rPr>
                  </w:rPrChange>
                </w:rPr>
                <w:t>A/B Testing Progress</w:t>
              </w:r>
            </w:ins>
          </w:p>
          <w:p w:rsidR="000B396A" w:rsidRPr="000B396A" w:rsidRDefault="000B396A" w:rsidP="000B396A">
            <w:pPr>
              <w:pStyle w:val="ListParagraph"/>
              <w:numPr>
                <w:ilvl w:val="0"/>
                <w:numId w:val="4"/>
              </w:numPr>
              <w:rPr>
                <w:ins w:id="46" w:author="Akemi H" w:date="2017-02-17T07:04:00Z"/>
                <w:rPrChange w:id="47" w:author="Akemi H" w:date="2017-02-17T07:04:00Z">
                  <w:rPr>
                    <w:ins w:id="48" w:author="Akemi H" w:date="2017-02-17T07:04:00Z"/>
                    <w:b/>
                  </w:rPr>
                </w:rPrChange>
              </w:rPr>
            </w:pPr>
            <w:ins w:id="49" w:author="Akemi H" w:date="2017-02-17T07:04:00Z">
              <w:r w:rsidRPr="000B396A">
                <w:rPr>
                  <w:rPrChange w:id="50" w:author="Akemi H" w:date="2017-02-17T07:04:00Z">
                    <w:rPr>
                      <w:b/>
                    </w:rPr>
                  </w:rPrChange>
                </w:rPr>
                <w:t xml:space="preserve">We started with designing the navigation bar, while getting feedback from our classmates during class. </w:t>
              </w:r>
            </w:ins>
          </w:p>
          <w:p w:rsidR="000B396A" w:rsidRPr="000B396A" w:rsidRDefault="000B396A" w:rsidP="000B396A">
            <w:pPr>
              <w:pStyle w:val="ListParagraph"/>
              <w:numPr>
                <w:ilvl w:val="0"/>
                <w:numId w:val="4"/>
              </w:numPr>
              <w:rPr>
                <w:ins w:id="51" w:author="Akemi H" w:date="2017-02-17T07:04:00Z"/>
                <w:rPrChange w:id="52" w:author="Akemi H" w:date="2017-02-17T07:04:00Z">
                  <w:rPr>
                    <w:ins w:id="53" w:author="Akemi H" w:date="2017-02-17T07:04:00Z"/>
                    <w:b/>
                  </w:rPr>
                </w:rPrChange>
              </w:rPr>
            </w:pPr>
            <w:ins w:id="54" w:author="Akemi H" w:date="2017-02-17T07:04:00Z">
              <w:r w:rsidRPr="000B396A">
                <w:rPr>
                  <w:rPrChange w:id="55" w:author="Akemi H" w:date="2017-02-17T07:04:00Z">
                    <w:rPr>
                      <w:b/>
                    </w:rPr>
                  </w:rPrChange>
                </w:rPr>
                <w:t>Early on it was decided that a vertical bar was less intuitive, especially with the kind of drop down features we had in mind. (There were a lot more buildings than we thought.)</w:t>
              </w:r>
            </w:ins>
          </w:p>
          <w:p w:rsidR="000B396A" w:rsidRPr="000B396A" w:rsidRDefault="000B396A" w:rsidP="000B396A">
            <w:pPr>
              <w:pStyle w:val="ListParagraph"/>
              <w:numPr>
                <w:ilvl w:val="0"/>
                <w:numId w:val="4"/>
              </w:numPr>
              <w:rPr>
                <w:ins w:id="56" w:author="Akemi H" w:date="2017-02-17T07:04:00Z"/>
                <w:rPrChange w:id="57" w:author="Akemi H" w:date="2017-02-17T07:04:00Z">
                  <w:rPr>
                    <w:ins w:id="58" w:author="Akemi H" w:date="2017-02-17T07:04:00Z"/>
                    <w:b/>
                  </w:rPr>
                </w:rPrChange>
              </w:rPr>
            </w:pPr>
            <w:ins w:id="59" w:author="Akemi H" w:date="2017-02-17T07:04:00Z">
              <w:r w:rsidRPr="000B396A">
                <w:rPr>
                  <w:rPrChange w:id="60" w:author="Akemi H" w:date="2017-02-17T07:04:00Z">
                    <w:rPr>
                      <w:b/>
                    </w:rPr>
                  </w:rPrChange>
                </w:rPr>
                <w:t xml:space="preserve">We started working on a horizontal </w:t>
              </w:r>
              <w:proofErr w:type="spellStart"/>
              <w:r w:rsidRPr="000B396A">
                <w:rPr>
                  <w:rPrChange w:id="61" w:author="Akemi H" w:date="2017-02-17T07:04:00Z">
                    <w:rPr>
                      <w:b/>
                    </w:rPr>
                  </w:rPrChange>
                </w:rPr>
                <w:t>nav</w:t>
              </w:r>
              <w:proofErr w:type="spellEnd"/>
              <w:r w:rsidRPr="000B396A">
                <w:rPr>
                  <w:rPrChange w:id="62" w:author="Akemi H" w:date="2017-02-17T07:04:00Z">
                    <w:rPr>
                      <w:b/>
                    </w:rPr>
                  </w:rPrChange>
                </w:rPr>
                <w:t xml:space="preserve"> bar instead, resulting in a prototype that worked.</w:t>
              </w:r>
            </w:ins>
          </w:p>
          <w:p w:rsidR="000B396A" w:rsidRPr="000B396A" w:rsidRDefault="000B396A" w:rsidP="000B396A">
            <w:pPr>
              <w:pStyle w:val="ListParagraph"/>
              <w:numPr>
                <w:ilvl w:val="0"/>
                <w:numId w:val="4"/>
              </w:numPr>
              <w:rPr>
                <w:ins w:id="63" w:author="Akemi H" w:date="2017-02-17T07:04:00Z"/>
                <w:rPrChange w:id="64" w:author="Akemi H" w:date="2017-02-17T07:04:00Z">
                  <w:rPr>
                    <w:ins w:id="65" w:author="Akemi H" w:date="2017-02-17T07:04:00Z"/>
                    <w:b/>
                  </w:rPr>
                </w:rPrChange>
              </w:rPr>
            </w:pPr>
            <w:ins w:id="66" w:author="Akemi H" w:date="2017-02-17T07:04:00Z">
              <w:r w:rsidRPr="000B396A">
                <w:rPr>
                  <w:rPrChange w:id="67" w:author="Akemi H" w:date="2017-02-17T07:04:00Z">
                    <w:rPr>
                      <w:b/>
                    </w:rPr>
                  </w:rPrChange>
                </w:rPr>
                <w:t>After some thought, it was decided that we should make an A version with the vertical bar and B version with a horizontal bar.</w:t>
              </w:r>
            </w:ins>
          </w:p>
          <w:p w:rsidR="000B396A" w:rsidRPr="000B396A" w:rsidRDefault="000B396A" w:rsidP="000B396A">
            <w:pPr>
              <w:pStyle w:val="ListParagraph"/>
              <w:numPr>
                <w:ilvl w:val="0"/>
                <w:numId w:val="4"/>
              </w:numPr>
              <w:rPr>
                <w:ins w:id="68" w:author="Akemi H" w:date="2017-02-17T07:04:00Z"/>
                <w:rPrChange w:id="69" w:author="Akemi H" w:date="2017-02-17T07:04:00Z">
                  <w:rPr>
                    <w:ins w:id="70" w:author="Akemi H" w:date="2017-02-17T07:04:00Z"/>
                    <w:b/>
                  </w:rPr>
                </w:rPrChange>
              </w:rPr>
            </w:pPr>
            <w:ins w:id="71" w:author="Akemi H" w:date="2017-02-17T07:04:00Z">
              <w:r w:rsidRPr="000B396A">
                <w:rPr>
                  <w:rPrChange w:id="72" w:author="Akemi H" w:date="2017-02-17T07:04:00Z">
                    <w:rPr>
                      <w:b/>
                    </w:rPr>
                  </w:rPrChange>
                </w:rPr>
                <w:lastRenderedPageBreak/>
                <w:t>During this process we continued to get our classmates’ feedback during breaks and labs.</w:t>
              </w:r>
            </w:ins>
          </w:p>
          <w:p w:rsidR="000B396A" w:rsidRPr="000B396A" w:rsidRDefault="000B396A" w:rsidP="000B396A">
            <w:pPr>
              <w:pStyle w:val="ListParagraph"/>
              <w:numPr>
                <w:ilvl w:val="0"/>
                <w:numId w:val="4"/>
              </w:numPr>
              <w:rPr>
                <w:ins w:id="73" w:author="Akemi H" w:date="2017-02-17T07:04:00Z"/>
                <w:rPrChange w:id="74" w:author="Akemi H" w:date="2017-02-17T07:04:00Z">
                  <w:rPr>
                    <w:ins w:id="75" w:author="Akemi H" w:date="2017-02-17T07:04:00Z"/>
                    <w:b/>
                  </w:rPr>
                </w:rPrChange>
              </w:rPr>
            </w:pPr>
            <w:ins w:id="76" w:author="Akemi H" w:date="2017-02-17T07:04:00Z">
              <w:r w:rsidRPr="000B396A">
                <w:rPr>
                  <w:rPrChange w:id="77" w:author="Akemi H" w:date="2017-02-17T07:04:00Z">
                    <w:rPr>
                      <w:b/>
                    </w:rPr>
                  </w:rPrChange>
                </w:rPr>
                <w:t xml:space="preserve">After designs were finalized, we uploaded them and sent it for the final voting, which was distributed on social media sites and friends of the group members. </w:t>
              </w:r>
            </w:ins>
          </w:p>
          <w:p w:rsidR="000B396A" w:rsidRPr="000B396A" w:rsidRDefault="000B396A" w:rsidP="000B396A">
            <w:pPr>
              <w:pStyle w:val="ListParagraph"/>
              <w:numPr>
                <w:ilvl w:val="0"/>
                <w:numId w:val="4"/>
              </w:numPr>
              <w:rPr>
                <w:ins w:id="78" w:author="Akemi H" w:date="2017-02-17T07:04:00Z"/>
                <w:rPrChange w:id="79" w:author="Akemi H" w:date="2017-02-17T07:04:00Z">
                  <w:rPr>
                    <w:ins w:id="80" w:author="Akemi H" w:date="2017-02-17T07:04:00Z"/>
                    <w:b/>
                  </w:rPr>
                </w:rPrChange>
              </w:rPr>
            </w:pPr>
            <w:ins w:id="81" w:author="Akemi H" w:date="2017-02-17T07:04:00Z">
              <w:r w:rsidRPr="000B396A">
                <w:rPr>
                  <w:rPrChange w:id="82" w:author="Akemi H" w:date="2017-02-17T07:04:00Z">
                    <w:rPr>
                      <w:b/>
                    </w:rPr>
                  </w:rPrChange>
                </w:rPr>
                <w:t xml:space="preserve">We ran into challenges where we had designed the contents at the same time as the general layout, making amalgamation quite difficult as everybody has unique coding styles. </w:t>
              </w:r>
            </w:ins>
          </w:p>
          <w:p w:rsidR="000B396A" w:rsidRPr="002675F1" w:rsidRDefault="000B396A" w:rsidP="000B396A">
            <w:pPr>
              <w:pStyle w:val="ListParagraph"/>
              <w:rPr>
                <w:ins w:id="83" w:author="Akemi H" w:date="2017-02-17T07:04:00Z"/>
                <w:b/>
              </w:rPr>
            </w:pPr>
            <w:ins w:id="84" w:author="Akemi H" w:date="2017-02-17T07:04:00Z">
              <w:r w:rsidRPr="002675F1">
                <w:rPr>
                  <w:b/>
                  <w:noProof/>
                  <w:lang w:eastAsia="ja-JP"/>
                </w:rPr>
                <mc:AlternateContent>
                  <mc:Choice Requires="wpg">
                    <w:drawing>
                      <wp:anchor distT="0" distB="0" distL="114300" distR="114300" simplePos="0" relativeHeight="251704320" behindDoc="0" locked="0" layoutInCell="1" allowOverlap="1" wp14:anchorId="525976FA" wp14:editId="4D362FC8">
                        <wp:simplePos x="0" y="0"/>
                        <wp:positionH relativeFrom="column">
                          <wp:posOffset>3217545</wp:posOffset>
                        </wp:positionH>
                        <wp:positionV relativeFrom="paragraph">
                          <wp:posOffset>196215</wp:posOffset>
                        </wp:positionV>
                        <wp:extent cx="3419475" cy="2771775"/>
                        <wp:effectExtent l="0" t="0" r="9525" b="9525"/>
                        <wp:wrapSquare wrapText="bothSides"/>
                        <wp:docPr id="3" name="Group 3"/>
                        <wp:cNvGraphicFramePr/>
                        <a:graphic xmlns:a="http://schemas.openxmlformats.org/drawingml/2006/main">
                          <a:graphicData uri="http://schemas.microsoft.com/office/word/2010/wordprocessingGroup">
                            <wpg:wgp>
                              <wpg:cNvGrpSpPr/>
                              <wpg:grpSpPr>
                                <a:xfrm>
                                  <a:off x="0" y="0"/>
                                  <a:ext cx="3419475" cy="2771775"/>
                                  <a:chOff x="0" y="0"/>
                                  <a:chExt cx="3419475" cy="2762250"/>
                                </a:xfrm>
                              </wpg:grpSpPr>
                              <pic:pic xmlns:pic="http://schemas.openxmlformats.org/drawingml/2006/picture">
                                <pic:nvPicPr>
                                  <pic:cNvPr id="23" name="Picture 2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19475" cy="2438400"/>
                                  </a:xfrm>
                                  <a:prstGeom prst="rect">
                                    <a:avLst/>
                                  </a:prstGeom>
                                  <a:noFill/>
                                  <a:ln>
                                    <a:noFill/>
                                  </a:ln>
                                </pic:spPr>
                              </pic:pic>
                              <wps:wsp>
                                <wps:cNvPr id="32" name="Text Box 32"/>
                                <wps:cNvSpPr txBox="1"/>
                                <wps:spPr>
                                  <a:xfrm>
                                    <a:off x="0" y="2495550"/>
                                    <a:ext cx="3419475" cy="266700"/>
                                  </a:xfrm>
                                  <a:prstGeom prst="rect">
                                    <a:avLst/>
                                  </a:prstGeom>
                                  <a:solidFill>
                                    <a:prstClr val="white"/>
                                  </a:solidFill>
                                  <a:ln>
                                    <a:noFill/>
                                  </a:ln>
                                </wps:spPr>
                                <wps:txbx>
                                  <w:txbxContent>
                                    <w:p w:rsidR="000B396A" w:rsidRDefault="000B396A" w:rsidP="000B396A">
                                      <w:pPr>
                                        <w:pStyle w:val="Caption"/>
                                        <w:jc w:val="center"/>
                                        <w:rPr>
                                          <w:noProof/>
                                        </w:rPr>
                                      </w:pPr>
                                      <w:r>
                                        <w:t xml:space="preserve">Figure </w:t>
                                      </w:r>
                                      <w:r>
                                        <w:fldChar w:fldCharType="begin"/>
                                      </w:r>
                                      <w:r>
                                        <w:instrText xml:space="preserve"> SEQ Figure \* ARABIC </w:instrText>
                                      </w:r>
                                      <w:r>
                                        <w:fldChar w:fldCharType="separate"/>
                                      </w:r>
                                      <w:r>
                                        <w:rPr>
                                          <w:noProof/>
                                        </w:rPr>
                                        <w:t>5</w:t>
                                      </w:r>
                                      <w:r>
                                        <w:fldChar w:fldCharType="end"/>
                                      </w:r>
                                      <w:r>
                                        <w:t>- Our second attempt 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25976FA" id="Group 3" o:spid="_x0000_s1026" style="position:absolute;left:0;text-align:left;margin-left:253.35pt;margin-top:15.45pt;width:269.25pt;height:218.25pt;z-index:251704320;mso-height-relative:margin" coordsize="34194,27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">
                        <v:shape id="Picture 23" o:spid="_x0000_s1027" type="#_x0000_t75" style="position:absolute;width:3419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">
                          <v:imagedata r:id="rId15" o:title=""/>
                          <v:path arrowok="t"/>
                        </v:shape>
                        <v:shapetype id="_x0000_t202" coordsize="21600,21600" o:spt="202" path="m,l,21600r21600,l21600,xe">
                          <v:stroke joinstyle="miter"/>
                          <v:path gradientshapeok="t" o:connecttype="rect"/>
                        </v:shapetype>
                        <v:shape id="Text Box 32" o:spid="_x0000_s1028" type="#_x0000_t202" style="position:absolute;top:24955;width:341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rsidR="000B396A" w:rsidRDefault="000B396A" w:rsidP="000B396A">
                                <w:pPr>
                                  <w:pStyle w:val="Caption"/>
                                  <w:jc w:val="center"/>
                                  <w:rPr>
                                    <w:noProof/>
                                  </w:rPr>
                                </w:pPr>
                                <w:r>
                                  <w:t xml:space="preserve">Figure </w:t>
                                </w:r>
                                <w:r>
                                  <w:fldChar w:fldCharType="begin"/>
                                </w:r>
                                <w:r>
                                  <w:instrText xml:space="preserve"> SEQ Figure \* ARABIC </w:instrText>
                                </w:r>
                                <w:r>
                                  <w:fldChar w:fldCharType="separate"/>
                                </w:r>
                                <w:r>
                                  <w:rPr>
                                    <w:noProof/>
                                  </w:rPr>
                                  <w:t>5</w:t>
                                </w:r>
                                <w:r>
                                  <w:fldChar w:fldCharType="end"/>
                                </w:r>
                                <w:r>
                                  <w:t>- Our second attempt at design.</w:t>
                                </w:r>
                              </w:p>
                            </w:txbxContent>
                          </v:textbox>
                        </v:shape>
                        <w10:wrap type="square"/>
                      </v:group>
                    </w:pict>
                  </mc:Fallback>
                </mc:AlternateContent>
              </w:r>
            </w:ins>
          </w:p>
          <w:p w:rsidR="000B396A" w:rsidRPr="002675F1" w:rsidRDefault="000B396A" w:rsidP="000B396A">
            <w:pPr>
              <w:pStyle w:val="ListParagraph"/>
              <w:rPr>
                <w:ins w:id="85" w:author="Akemi H" w:date="2017-02-17T07:04:00Z"/>
                <w:b/>
              </w:rPr>
            </w:pPr>
            <w:ins w:id="86" w:author="Akemi H" w:date="2017-02-17T07:04:00Z">
              <w:r w:rsidRPr="002675F1">
                <w:rPr>
                  <w:b/>
                  <w:noProof/>
                  <w:lang w:eastAsia="ja-JP"/>
                </w:rPr>
                <w:drawing>
                  <wp:anchor distT="0" distB="0" distL="114300" distR="114300" simplePos="0" relativeHeight="251705344" behindDoc="0" locked="0" layoutInCell="1" allowOverlap="1" wp14:anchorId="32D3F921" wp14:editId="090928EE">
                    <wp:simplePos x="0" y="0"/>
                    <wp:positionH relativeFrom="margin">
                      <wp:align>center</wp:align>
                    </wp:positionH>
                    <wp:positionV relativeFrom="paragraph">
                      <wp:posOffset>2887213</wp:posOffset>
                    </wp:positionV>
                    <wp:extent cx="3724275" cy="1911141"/>
                    <wp:effectExtent l="0" t="0" r="0" b="0"/>
                    <wp:wrapSquare wrapText="bothSides"/>
                    <wp:docPr id="42" name="Picture 42" descr="https://cdn.discordapp.com/attachments/270996599864426497/28204154594577613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70996599864426497/282041545945776130/unknown.png"/>
                            <pic:cNvPicPr>
                              <a:picLocks noChangeAspect="1" noChangeArrowheads="1"/>
                            </pic:cNvPicPr>
                          </pic:nvPicPr>
                          <pic:blipFill>
                            <a:blip r:embed="rId16" cstate="email">
                              <a:extLst>
                                <a:ext uri="{28A0092B-C50C-407E-A947-70E740481C1C}">
                                  <a14:useLocalDpi xmlns:a14="http://schemas.microsoft.com/office/drawing/2010/main" val="0"/>
                                </a:ext>
                              </a:extLst>
                            </a:blip>
                            <a:srcRect/>
                            <a:stretch>
                              <a:fillRect/>
                            </a:stretch>
                          </pic:blipFill>
                          <pic:spPr bwMode="auto">
                            <a:xfrm>
                              <a:off x="0" y="0"/>
                              <a:ext cx="3724275" cy="1911141"/>
                            </a:xfrm>
                            <a:prstGeom prst="rect">
                              <a:avLst/>
                            </a:prstGeom>
                            <a:noFill/>
                            <a:ln>
                              <a:noFill/>
                            </a:ln>
                          </pic:spPr>
                        </pic:pic>
                      </a:graphicData>
                    </a:graphic>
                  </wp:anchor>
                </w:drawing>
              </w:r>
              <w:r w:rsidRPr="002675F1">
                <w:rPr>
                  <w:b/>
                  <w:noProof/>
                  <w:lang w:eastAsia="ja-JP"/>
                </w:rPr>
                <mc:AlternateContent>
                  <mc:Choice Requires="wpg">
                    <w:drawing>
                      <wp:anchor distT="0" distB="0" distL="114300" distR="114300" simplePos="0" relativeHeight="251703296" behindDoc="0" locked="0" layoutInCell="1" allowOverlap="1" wp14:anchorId="3F73DFF1" wp14:editId="5B630434">
                        <wp:simplePos x="0" y="0"/>
                        <wp:positionH relativeFrom="margin">
                          <wp:align>left</wp:align>
                        </wp:positionH>
                        <wp:positionV relativeFrom="paragraph">
                          <wp:posOffset>13970</wp:posOffset>
                        </wp:positionV>
                        <wp:extent cx="3048000" cy="276225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3048000" cy="2762250"/>
                                  <a:chOff x="0" y="0"/>
                                  <a:chExt cx="4012565" cy="3200400"/>
                                </a:xfrm>
                              </wpg:grpSpPr>
                              <pic:pic xmlns:pic="http://schemas.openxmlformats.org/drawingml/2006/picture">
                                <pic:nvPicPr>
                                  <pic:cNvPr id="34" name="Picture 34"/>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12565" cy="2876550"/>
                                  </a:xfrm>
                                  <a:prstGeom prst="rect">
                                    <a:avLst/>
                                  </a:prstGeom>
                                  <a:noFill/>
                                  <a:ln>
                                    <a:noFill/>
                                  </a:ln>
                                </pic:spPr>
                              </pic:pic>
                              <wps:wsp>
                                <wps:cNvPr id="38" name="Text Box 38"/>
                                <wps:cNvSpPr txBox="1"/>
                                <wps:spPr>
                                  <a:xfrm>
                                    <a:off x="0" y="2933700"/>
                                    <a:ext cx="4012565" cy="266700"/>
                                  </a:xfrm>
                                  <a:prstGeom prst="rect">
                                    <a:avLst/>
                                  </a:prstGeom>
                                  <a:solidFill>
                                    <a:prstClr val="white"/>
                                  </a:solidFill>
                                  <a:ln>
                                    <a:noFill/>
                                  </a:ln>
                                </wps:spPr>
                                <wps:txbx>
                                  <w:txbxContent>
                                    <w:p w:rsidR="000B396A" w:rsidRDefault="000B396A" w:rsidP="000B396A">
                                      <w:pPr>
                                        <w:pStyle w:val="Caption"/>
                                        <w:jc w:val="center"/>
                                        <w:rPr>
                                          <w:noProof/>
                                        </w:rPr>
                                      </w:pPr>
                                      <w:r>
                                        <w:t xml:space="preserve">Figure </w:t>
                                      </w:r>
                                      <w:r>
                                        <w:fldChar w:fldCharType="begin"/>
                                      </w:r>
                                      <w:r>
                                        <w:instrText xml:space="preserve"> SEQ Figure \* ARABIC </w:instrText>
                                      </w:r>
                                      <w:r>
                                        <w:fldChar w:fldCharType="separate"/>
                                      </w:r>
                                      <w:r>
                                        <w:rPr>
                                          <w:noProof/>
                                        </w:rPr>
                                        <w:t>6</w:t>
                                      </w:r>
                                      <w:r>
                                        <w:fldChar w:fldCharType="end"/>
                                      </w:r>
                                      <w:r>
                                        <w:t>- Our very first attempt at website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73DFF1" id="Group 33" o:spid="_x0000_s1029" style="position:absolute;left:0;text-align:left;margin-left:0;margin-top:1.1pt;width:240pt;height:217.5pt;z-index:251703296;mso-position-horizontal:left;mso-position-horizontal-relative:margin;mso-width-relative:margin;mso-height-relative:margin" coordsize="4012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">
                        <v:shape id="Picture 34" o:spid="_x0000_s1030" type="#_x0000_t75" style="position:absolute;width:40125;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">
                          <v:imagedata r:id="rId18" o:title=""/>
                          <v:path arrowok="t"/>
                        </v:shape>
                        <v:shape id="Text Box 38" o:spid="_x0000_s1031" type="#_x0000_t202" style="position:absolute;top:29337;width:401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rsidR="000B396A" w:rsidRDefault="000B396A" w:rsidP="000B396A">
                                <w:pPr>
                                  <w:pStyle w:val="Caption"/>
                                  <w:jc w:val="center"/>
                                  <w:rPr>
                                    <w:noProof/>
                                  </w:rPr>
                                </w:pPr>
                                <w:r>
                                  <w:t xml:space="preserve">Figure </w:t>
                                </w:r>
                                <w:r>
                                  <w:fldChar w:fldCharType="begin"/>
                                </w:r>
                                <w:r>
                                  <w:instrText xml:space="preserve"> SEQ Figure \* ARABIC </w:instrText>
                                </w:r>
                                <w:r>
                                  <w:fldChar w:fldCharType="separate"/>
                                </w:r>
                                <w:r>
                                  <w:rPr>
                                    <w:noProof/>
                                  </w:rPr>
                                  <w:t>6</w:t>
                                </w:r>
                                <w:r>
                                  <w:fldChar w:fldCharType="end"/>
                                </w:r>
                                <w:r>
                                  <w:t>- Our very first attempt at website design</w:t>
                                </w:r>
                              </w:p>
                            </w:txbxContent>
                          </v:textbox>
                        </v:shape>
                        <w10:wrap type="square" anchorx="margin"/>
                      </v:group>
                    </w:pict>
                  </mc:Fallback>
                </mc:AlternateContent>
              </w:r>
            </w:ins>
          </w:p>
          <w:p w:rsidR="000B396A" w:rsidRPr="002675F1" w:rsidRDefault="000B396A" w:rsidP="000B396A">
            <w:pPr>
              <w:pStyle w:val="ListParagraph"/>
              <w:rPr>
                <w:ins w:id="87" w:author="Akemi H" w:date="2017-02-17T07:04:00Z"/>
                <w:b/>
              </w:rPr>
            </w:pPr>
          </w:p>
          <w:p w:rsidR="000B396A" w:rsidRPr="002675F1" w:rsidRDefault="000B396A" w:rsidP="000B396A">
            <w:pPr>
              <w:pStyle w:val="ListParagraph"/>
              <w:rPr>
                <w:ins w:id="88" w:author="Akemi H" w:date="2017-02-17T07:04:00Z"/>
                <w:b/>
              </w:rPr>
            </w:pPr>
          </w:p>
          <w:p w:rsidR="000B396A" w:rsidRPr="002675F1" w:rsidRDefault="000B396A" w:rsidP="000B396A">
            <w:pPr>
              <w:pStyle w:val="ListParagraph"/>
              <w:rPr>
                <w:ins w:id="89" w:author="Akemi H" w:date="2017-02-17T07:04:00Z"/>
                <w:b/>
              </w:rPr>
            </w:pPr>
          </w:p>
          <w:p w:rsidR="000B396A" w:rsidRPr="002675F1" w:rsidRDefault="000B396A" w:rsidP="000B396A">
            <w:pPr>
              <w:pStyle w:val="ListParagraph"/>
              <w:rPr>
                <w:ins w:id="90" w:author="Akemi H" w:date="2017-02-17T07:04:00Z"/>
                <w:b/>
              </w:rPr>
            </w:pPr>
          </w:p>
          <w:p w:rsidR="000B396A" w:rsidRPr="002675F1" w:rsidRDefault="000B396A" w:rsidP="000B396A">
            <w:pPr>
              <w:pStyle w:val="ListParagraph"/>
              <w:rPr>
                <w:ins w:id="91" w:author="Akemi H" w:date="2017-02-17T07:04:00Z"/>
                <w:b/>
              </w:rPr>
            </w:pPr>
          </w:p>
          <w:p w:rsidR="000B396A" w:rsidRPr="002675F1" w:rsidRDefault="000B396A" w:rsidP="000B396A">
            <w:pPr>
              <w:pStyle w:val="ListParagraph"/>
              <w:rPr>
                <w:ins w:id="92" w:author="Akemi H" w:date="2017-02-17T07:04:00Z"/>
                <w:b/>
              </w:rPr>
            </w:pPr>
          </w:p>
          <w:p w:rsidR="000B396A" w:rsidRPr="002675F1" w:rsidRDefault="000B396A" w:rsidP="000B396A">
            <w:pPr>
              <w:pStyle w:val="ListParagraph"/>
              <w:rPr>
                <w:ins w:id="93" w:author="Akemi H" w:date="2017-02-17T07:04:00Z"/>
                <w:b/>
              </w:rPr>
            </w:pPr>
          </w:p>
          <w:p w:rsidR="000B396A" w:rsidRPr="002675F1" w:rsidRDefault="000B396A" w:rsidP="000B396A">
            <w:pPr>
              <w:pStyle w:val="ListParagraph"/>
              <w:rPr>
                <w:ins w:id="94" w:author="Akemi H" w:date="2017-02-17T07:04:00Z"/>
                <w:b/>
              </w:rPr>
            </w:pPr>
          </w:p>
          <w:p w:rsidR="000B396A" w:rsidRPr="002675F1" w:rsidRDefault="000B396A" w:rsidP="000B396A">
            <w:pPr>
              <w:pStyle w:val="ListParagraph"/>
              <w:rPr>
                <w:ins w:id="95" w:author="Akemi H" w:date="2017-02-17T07:04:00Z"/>
                <w:b/>
              </w:rPr>
            </w:pPr>
          </w:p>
          <w:p w:rsidR="000B396A" w:rsidRPr="002675F1" w:rsidRDefault="000B396A" w:rsidP="000B396A">
            <w:pPr>
              <w:pStyle w:val="ListParagraph"/>
              <w:rPr>
                <w:ins w:id="96" w:author="Akemi H" w:date="2017-02-17T07:04:00Z"/>
                <w:b/>
              </w:rPr>
            </w:pPr>
          </w:p>
          <w:p w:rsidR="000B396A" w:rsidRPr="002675F1" w:rsidRDefault="000B396A" w:rsidP="000B396A">
            <w:pPr>
              <w:pStyle w:val="ListParagraph"/>
              <w:rPr>
                <w:ins w:id="97" w:author="Akemi H" w:date="2017-02-17T07:04:00Z"/>
                <w:b/>
              </w:rPr>
            </w:pPr>
          </w:p>
          <w:p w:rsidR="000B396A" w:rsidRPr="000B396A" w:rsidRDefault="000B396A" w:rsidP="000B396A">
            <w:pPr>
              <w:pStyle w:val="Caption"/>
              <w:jc w:val="center"/>
              <w:rPr>
                <w:ins w:id="98" w:author="Akemi H" w:date="2017-02-17T07:04:00Z"/>
              </w:rPr>
            </w:pPr>
            <w:ins w:id="99" w:author="Akemi H" w:date="2017-02-17T07:04:00Z">
              <w:r w:rsidRPr="000B396A">
                <w:t xml:space="preserve">Figure </w:t>
              </w:r>
              <w:r w:rsidRPr="000B396A">
                <w:fldChar w:fldCharType="begin"/>
              </w:r>
              <w:r w:rsidRPr="000B396A">
                <w:rPr>
                  <w:rPrChange w:id="100" w:author="Akemi H" w:date="2017-02-17T07:04:00Z">
                    <w:rPr/>
                  </w:rPrChange>
                </w:rPr>
                <w:instrText xml:space="preserve"> SEQ Figure \* ARABIC </w:instrText>
              </w:r>
              <w:r w:rsidRPr="000B396A">
                <w:rPr>
                  <w:rPrChange w:id="101" w:author="Akemi H" w:date="2017-02-17T07:04:00Z">
                    <w:rPr/>
                  </w:rPrChange>
                </w:rPr>
                <w:fldChar w:fldCharType="separate"/>
              </w:r>
              <w:r w:rsidRPr="000B396A">
                <w:rPr>
                  <w:noProof/>
                </w:rPr>
                <w:t>7</w:t>
              </w:r>
              <w:r w:rsidRPr="000B396A">
                <w:fldChar w:fldCharType="end"/>
              </w:r>
              <w:r w:rsidRPr="000B396A">
                <w:t>-  Final A/B testing results</w:t>
              </w:r>
            </w:ins>
          </w:p>
          <w:p w:rsidR="000B396A" w:rsidRPr="002675F1" w:rsidRDefault="000B396A" w:rsidP="000B396A">
            <w:pPr>
              <w:rPr>
                <w:ins w:id="102" w:author="Akemi H" w:date="2017-02-17T07:04:00Z"/>
                <w:b/>
              </w:rPr>
            </w:pPr>
          </w:p>
          <w:p w:rsidR="000B396A" w:rsidRPr="002675F1" w:rsidRDefault="000B396A" w:rsidP="000B396A">
            <w:pPr>
              <w:rPr>
                <w:ins w:id="103" w:author="Akemi H" w:date="2017-02-17T07:04:00Z"/>
                <w:b/>
              </w:rPr>
            </w:pPr>
            <w:ins w:id="104" w:author="Akemi H" w:date="2017-02-17T07:04:00Z">
              <w:r w:rsidRPr="002675F1">
                <w:rPr>
                  <w:b/>
                  <w:noProof/>
                  <w:lang w:eastAsia="ja-JP"/>
                </w:rPr>
                <w:lastRenderedPageBreak/>
                <mc:AlternateContent>
                  <mc:Choice Requires="wpg">
                    <w:drawing>
                      <wp:anchor distT="0" distB="0" distL="114300" distR="114300" simplePos="0" relativeHeight="251706368" behindDoc="0" locked="0" layoutInCell="1" allowOverlap="1" wp14:anchorId="00A52F10" wp14:editId="5C0B2911">
                        <wp:simplePos x="0" y="0"/>
                        <wp:positionH relativeFrom="column">
                          <wp:posOffset>647032</wp:posOffset>
                        </wp:positionH>
                        <wp:positionV relativeFrom="paragraph">
                          <wp:posOffset>1847</wp:posOffset>
                        </wp:positionV>
                        <wp:extent cx="5248275" cy="3592195"/>
                        <wp:effectExtent l="0" t="0" r="9525" b="8255"/>
                        <wp:wrapSquare wrapText="bothSides"/>
                        <wp:docPr id="39" name="Group 39"/>
                        <wp:cNvGraphicFramePr/>
                        <a:graphic xmlns:a="http://schemas.openxmlformats.org/drawingml/2006/main">
                          <a:graphicData uri="http://schemas.microsoft.com/office/word/2010/wordprocessingGroup">
                            <wpg:wgp>
                              <wpg:cNvGrpSpPr/>
                              <wpg:grpSpPr>
                                <a:xfrm>
                                  <a:off x="0" y="0"/>
                                  <a:ext cx="5248275" cy="3592195"/>
                                  <a:chOff x="0" y="0"/>
                                  <a:chExt cx="5248275" cy="3592195"/>
                                </a:xfrm>
                              </wpg:grpSpPr>
                              <pic:pic xmlns:pic="http://schemas.openxmlformats.org/drawingml/2006/picture">
                                <pic:nvPicPr>
                                  <pic:cNvPr id="40" name="Picture 4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48275" cy="3592195"/>
                                  </a:xfrm>
                                  <a:prstGeom prst="rect">
                                    <a:avLst/>
                                  </a:prstGeom>
                                </pic:spPr>
                              </pic:pic>
                              <wps:wsp>
                                <wps:cNvPr id="41" name="Text Box 41"/>
                                <wps:cNvSpPr txBox="1"/>
                                <wps:spPr>
                                  <a:xfrm>
                                    <a:off x="0" y="0"/>
                                    <a:ext cx="5248275" cy="457200"/>
                                  </a:xfrm>
                                  <a:prstGeom prst="rect">
                                    <a:avLst/>
                                  </a:prstGeom>
                                  <a:solidFill>
                                    <a:prstClr val="white"/>
                                  </a:solidFill>
                                  <a:ln>
                                    <a:noFill/>
                                  </a:ln>
                                </wps:spPr>
                                <wps:txbx>
                                  <w:txbxContent>
                                    <w:p w:rsidR="000B396A" w:rsidRDefault="000B396A" w:rsidP="000B396A">
                                      <w:pPr>
                                        <w:pStyle w:val="Caption"/>
                                        <w:jc w:val="center"/>
                                        <w:rPr>
                                          <w:noProof/>
                                        </w:rPr>
                                      </w:pPr>
                                      <w:r>
                                        <w:t xml:space="preserve">Figure </w:t>
                                      </w:r>
                                      <w:r>
                                        <w:fldChar w:fldCharType="begin"/>
                                      </w:r>
                                      <w:r>
                                        <w:instrText xml:space="preserve"> SEQ Figure \* ARABIC </w:instrText>
                                      </w:r>
                                      <w:r>
                                        <w:fldChar w:fldCharType="separate"/>
                                      </w:r>
                                      <w:r>
                                        <w:rPr>
                                          <w:noProof/>
                                        </w:rPr>
                                        <w:t>8</w:t>
                                      </w:r>
                                      <w:r>
                                        <w:fldChar w:fldCharType="end"/>
                                      </w:r>
                                      <w:r>
                                        <w:t xml:space="preserve">- Some comments by </w:t>
                                      </w:r>
                                      <w:r>
                                        <w:t>those online who voted.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0A52F10" id="Group 39" o:spid="_x0000_s1032" style="position:absolute;margin-left:50.95pt;margin-top:.15pt;width:413.25pt;height:282.85pt;z-index:251706368" coordsize="52482,35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">
                        <v:shape id="Picture 40" o:spid="_x0000_s1033" type="#_x0000_t75" style="position:absolute;width:52482;height:35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">
                          <v:imagedata r:id="rId20" o:title=""/>
                          <v:path arrowok="t"/>
                        </v:shape>
                        <v:shape id="Text Box 41" o:spid="_x0000_s1034" type="#_x0000_t202" style="position:absolute;width:5248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rsidR="000B396A" w:rsidRDefault="000B396A" w:rsidP="000B396A">
                                <w:pPr>
                                  <w:pStyle w:val="Caption"/>
                                  <w:jc w:val="center"/>
                                  <w:rPr>
                                    <w:noProof/>
                                  </w:rPr>
                                </w:pPr>
                                <w:r>
                                  <w:t xml:space="preserve">Figure </w:t>
                                </w:r>
                                <w:r>
                                  <w:fldChar w:fldCharType="begin"/>
                                </w:r>
                                <w:r>
                                  <w:instrText xml:space="preserve"> SEQ Figure \* ARABIC </w:instrText>
                                </w:r>
                                <w:r>
                                  <w:fldChar w:fldCharType="separate"/>
                                </w:r>
                                <w:r>
                                  <w:rPr>
                                    <w:noProof/>
                                  </w:rPr>
                                  <w:t>8</w:t>
                                </w:r>
                                <w:r>
                                  <w:fldChar w:fldCharType="end"/>
                                </w:r>
                                <w:r>
                                  <w:t xml:space="preserve">- Some comments by </w:t>
                                </w:r>
                                <w:r>
                                  <w:t>those online who voted.</w:t>
                                </w:r>
                              </w:p>
                            </w:txbxContent>
                          </v:textbox>
                        </v:shape>
                        <w10:wrap type="square"/>
                      </v:group>
                    </w:pict>
                  </mc:Fallback>
                </mc:AlternateContent>
              </w:r>
            </w:ins>
          </w:p>
          <w:p w:rsidR="000B396A" w:rsidRPr="002675F1" w:rsidRDefault="000B396A" w:rsidP="000B396A">
            <w:pPr>
              <w:rPr>
                <w:ins w:id="105" w:author="Akemi H" w:date="2017-02-17T07:04:00Z"/>
                <w:b/>
              </w:rPr>
            </w:pPr>
          </w:p>
          <w:p w:rsidR="000B396A" w:rsidRPr="002675F1" w:rsidRDefault="000B396A" w:rsidP="000B396A">
            <w:pPr>
              <w:pStyle w:val="ListParagraph"/>
              <w:rPr>
                <w:ins w:id="106" w:author="Akemi H" w:date="2017-02-17T07:04:00Z"/>
                <w:b/>
              </w:rPr>
            </w:pPr>
          </w:p>
          <w:p w:rsidR="000B396A" w:rsidRPr="002675F1" w:rsidRDefault="000B396A" w:rsidP="000B396A">
            <w:pPr>
              <w:pStyle w:val="ListParagraph"/>
              <w:rPr>
                <w:ins w:id="107" w:author="Akemi H" w:date="2017-02-17T07:04:00Z"/>
                <w:b/>
              </w:rPr>
            </w:pPr>
          </w:p>
          <w:p w:rsidR="000B396A" w:rsidRPr="002675F1" w:rsidRDefault="000B396A" w:rsidP="000B396A">
            <w:pPr>
              <w:pStyle w:val="ListParagraph"/>
              <w:rPr>
                <w:ins w:id="108" w:author="Akemi H" w:date="2017-02-17T07:04:00Z"/>
                <w:b/>
              </w:rPr>
            </w:pPr>
          </w:p>
          <w:p w:rsidR="000B396A" w:rsidRPr="002675F1" w:rsidRDefault="000B396A" w:rsidP="000B396A">
            <w:pPr>
              <w:pStyle w:val="ListParagraph"/>
              <w:rPr>
                <w:ins w:id="109" w:author="Akemi H" w:date="2017-02-17T07:04:00Z"/>
                <w:b/>
              </w:rPr>
            </w:pPr>
          </w:p>
          <w:p w:rsidR="000B396A" w:rsidRPr="002675F1" w:rsidRDefault="000B396A" w:rsidP="000B396A">
            <w:pPr>
              <w:pStyle w:val="ListParagraph"/>
              <w:rPr>
                <w:ins w:id="110" w:author="Akemi H" w:date="2017-02-17T07:04:00Z"/>
                <w:b/>
              </w:rPr>
            </w:pPr>
          </w:p>
          <w:p w:rsidR="000B396A" w:rsidRPr="002675F1" w:rsidRDefault="000B396A" w:rsidP="000B396A">
            <w:pPr>
              <w:pStyle w:val="ListParagraph"/>
              <w:rPr>
                <w:ins w:id="111" w:author="Akemi H" w:date="2017-02-17T07:04:00Z"/>
                <w:b/>
              </w:rPr>
            </w:pPr>
          </w:p>
          <w:p w:rsidR="000B396A" w:rsidRPr="002675F1" w:rsidRDefault="000B396A" w:rsidP="000B396A">
            <w:pPr>
              <w:pStyle w:val="ListParagraph"/>
              <w:rPr>
                <w:ins w:id="112" w:author="Akemi H" w:date="2017-02-17T07:04:00Z"/>
                <w:b/>
              </w:rPr>
            </w:pPr>
          </w:p>
          <w:p w:rsidR="000B396A" w:rsidRPr="002675F1" w:rsidRDefault="000B396A" w:rsidP="000B396A">
            <w:pPr>
              <w:pStyle w:val="ListParagraph"/>
              <w:rPr>
                <w:ins w:id="113" w:author="Akemi H" w:date="2017-02-17T07:04:00Z"/>
                <w:b/>
              </w:rPr>
            </w:pPr>
          </w:p>
          <w:p w:rsidR="000B396A" w:rsidRPr="002675F1" w:rsidRDefault="000B396A" w:rsidP="000B396A">
            <w:pPr>
              <w:pStyle w:val="ListParagraph"/>
              <w:rPr>
                <w:ins w:id="114" w:author="Akemi H" w:date="2017-02-17T07:04:00Z"/>
                <w:b/>
              </w:rPr>
            </w:pPr>
          </w:p>
          <w:p w:rsidR="000B396A" w:rsidRPr="002675F1" w:rsidRDefault="000B396A" w:rsidP="000B396A">
            <w:pPr>
              <w:pStyle w:val="ListParagraph"/>
              <w:rPr>
                <w:ins w:id="115" w:author="Akemi H" w:date="2017-02-17T07:04:00Z"/>
                <w:b/>
              </w:rPr>
            </w:pPr>
          </w:p>
          <w:p w:rsidR="000B396A" w:rsidRPr="002675F1" w:rsidRDefault="000B396A" w:rsidP="000B396A">
            <w:pPr>
              <w:pStyle w:val="ListParagraph"/>
              <w:rPr>
                <w:ins w:id="116" w:author="Akemi H" w:date="2017-02-17T07:04:00Z"/>
                <w:b/>
              </w:rPr>
            </w:pPr>
          </w:p>
          <w:p w:rsidR="000B396A" w:rsidRPr="002675F1" w:rsidRDefault="000B396A" w:rsidP="000B396A">
            <w:pPr>
              <w:pStyle w:val="ListParagraph"/>
              <w:rPr>
                <w:ins w:id="117" w:author="Akemi H" w:date="2017-02-17T07:04:00Z"/>
                <w:b/>
              </w:rPr>
            </w:pPr>
          </w:p>
          <w:p w:rsidR="000B396A" w:rsidRPr="002675F1" w:rsidRDefault="000B396A" w:rsidP="000B396A">
            <w:pPr>
              <w:pStyle w:val="ListParagraph"/>
              <w:rPr>
                <w:ins w:id="118" w:author="Akemi H" w:date="2017-02-17T07:04:00Z"/>
                <w:b/>
              </w:rPr>
            </w:pPr>
          </w:p>
          <w:p w:rsidR="000B396A" w:rsidRPr="002675F1" w:rsidRDefault="000B396A" w:rsidP="000B396A">
            <w:pPr>
              <w:pStyle w:val="ListParagraph"/>
              <w:rPr>
                <w:ins w:id="119" w:author="Akemi H" w:date="2017-02-17T07:04:00Z"/>
                <w:b/>
              </w:rPr>
            </w:pPr>
          </w:p>
          <w:p w:rsidR="000B396A" w:rsidRPr="002675F1" w:rsidRDefault="000B396A" w:rsidP="000B396A">
            <w:pPr>
              <w:pStyle w:val="ListParagraph"/>
              <w:rPr>
                <w:ins w:id="120" w:author="Akemi H" w:date="2017-02-17T07:04:00Z"/>
                <w:b/>
              </w:rPr>
            </w:pPr>
          </w:p>
          <w:p w:rsidR="000B396A" w:rsidRPr="002675F1" w:rsidRDefault="000B396A" w:rsidP="000B396A">
            <w:pPr>
              <w:pStyle w:val="ListParagraph"/>
              <w:rPr>
                <w:ins w:id="121" w:author="Akemi H" w:date="2017-02-17T07:04:00Z"/>
                <w:b/>
              </w:rPr>
            </w:pPr>
          </w:p>
          <w:p w:rsidR="000B396A" w:rsidRPr="002675F1" w:rsidRDefault="000B396A" w:rsidP="000B396A">
            <w:pPr>
              <w:pStyle w:val="ListParagraph"/>
              <w:rPr>
                <w:ins w:id="122" w:author="Akemi H" w:date="2017-02-17T07:04:00Z"/>
                <w:b/>
              </w:rPr>
            </w:pPr>
            <w:ins w:id="123" w:author="Akemi H" w:date="2017-02-17T07:04:00Z">
              <w:r w:rsidRPr="002675F1">
                <w:rPr>
                  <w:b/>
                  <w:noProof/>
                  <w:lang w:eastAsia="ja-JP"/>
                </w:rPr>
                <w:drawing>
                  <wp:anchor distT="0" distB="0" distL="114300" distR="114300" simplePos="0" relativeHeight="251709440" behindDoc="0" locked="0" layoutInCell="1" allowOverlap="1" wp14:anchorId="33334A1E" wp14:editId="51AF3724">
                    <wp:simplePos x="0" y="0"/>
                    <wp:positionH relativeFrom="column">
                      <wp:posOffset>83820</wp:posOffset>
                    </wp:positionH>
                    <wp:positionV relativeFrom="paragraph">
                      <wp:posOffset>1841500</wp:posOffset>
                    </wp:positionV>
                    <wp:extent cx="6134100" cy="129540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34100" cy="1295400"/>
                            </a:xfrm>
                            <a:prstGeom prst="rect">
                              <a:avLst/>
                            </a:prstGeom>
                          </pic:spPr>
                        </pic:pic>
                      </a:graphicData>
                    </a:graphic>
                    <wp14:sizeRelH relativeFrom="margin">
                      <wp14:pctWidth>0</wp14:pctWidth>
                    </wp14:sizeRelH>
                    <wp14:sizeRelV relativeFrom="margin">
                      <wp14:pctHeight>0</wp14:pctHeight>
                    </wp14:sizeRelV>
                  </wp:anchor>
                </w:drawing>
              </w:r>
              <w:r w:rsidRPr="002675F1">
                <w:rPr>
                  <w:b/>
                  <w:noProof/>
                  <w:lang w:eastAsia="ja-JP"/>
                </w:rPr>
                <w:drawing>
                  <wp:anchor distT="0" distB="0" distL="114300" distR="114300" simplePos="0" relativeHeight="251708416" behindDoc="0" locked="0" layoutInCell="1" allowOverlap="1" wp14:anchorId="49E33C8A" wp14:editId="2D965985">
                    <wp:simplePos x="0" y="0"/>
                    <wp:positionH relativeFrom="margin">
                      <wp:posOffset>93345</wp:posOffset>
                    </wp:positionH>
                    <wp:positionV relativeFrom="paragraph">
                      <wp:posOffset>993775</wp:posOffset>
                    </wp:positionV>
                    <wp:extent cx="6143625" cy="859790"/>
                    <wp:effectExtent l="0" t="0" r="952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143625" cy="859790"/>
                            </a:xfrm>
                            <a:prstGeom prst="rect">
                              <a:avLst/>
                            </a:prstGeom>
                          </pic:spPr>
                        </pic:pic>
                      </a:graphicData>
                    </a:graphic>
                    <wp14:sizeRelH relativeFrom="margin">
                      <wp14:pctWidth>0</wp14:pctWidth>
                    </wp14:sizeRelH>
                    <wp14:sizeRelV relativeFrom="margin">
                      <wp14:pctHeight>0</wp14:pctHeight>
                    </wp14:sizeRelV>
                  </wp:anchor>
                </w:drawing>
              </w:r>
              <w:r w:rsidRPr="002675F1">
                <w:rPr>
                  <w:b/>
                  <w:noProof/>
                  <w:lang w:eastAsia="ja-JP"/>
                </w:rPr>
                <w:drawing>
                  <wp:anchor distT="0" distB="0" distL="114300" distR="114300" simplePos="0" relativeHeight="251707392" behindDoc="0" locked="0" layoutInCell="1" allowOverlap="1" wp14:anchorId="7BF4FF8E" wp14:editId="00FCEC4A">
                    <wp:simplePos x="0" y="0"/>
                    <wp:positionH relativeFrom="margin">
                      <wp:align>center</wp:align>
                    </wp:positionH>
                    <wp:positionV relativeFrom="paragraph">
                      <wp:posOffset>193675</wp:posOffset>
                    </wp:positionV>
                    <wp:extent cx="6162675" cy="800100"/>
                    <wp:effectExtent l="0" t="0" r="952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162675" cy="800100"/>
                            </a:xfrm>
                            <a:prstGeom prst="rect">
                              <a:avLst/>
                            </a:prstGeom>
                          </pic:spPr>
                        </pic:pic>
                      </a:graphicData>
                    </a:graphic>
                    <wp14:sizeRelH relativeFrom="margin">
                      <wp14:pctWidth>0</wp14:pctWidth>
                    </wp14:sizeRelH>
                    <wp14:sizeRelV relativeFrom="margin">
                      <wp14:pctHeight>0</wp14:pctHeight>
                    </wp14:sizeRelV>
                  </wp:anchor>
                </w:drawing>
              </w:r>
            </w:ins>
          </w:p>
          <w:p w:rsidR="000B396A" w:rsidRPr="002675F1" w:rsidRDefault="000B396A" w:rsidP="000B396A">
            <w:pPr>
              <w:pStyle w:val="ListParagraph"/>
              <w:rPr>
                <w:ins w:id="124" w:author="Akemi H" w:date="2017-02-17T07:04:00Z"/>
                <w:b/>
              </w:rPr>
            </w:pPr>
          </w:p>
          <w:p w:rsidR="000B396A" w:rsidRPr="002675F1" w:rsidRDefault="000B396A" w:rsidP="000B396A">
            <w:pPr>
              <w:pStyle w:val="ListParagraph"/>
              <w:rPr>
                <w:ins w:id="125" w:author="Akemi H" w:date="2017-02-17T07:04:00Z"/>
                <w:b/>
              </w:rPr>
            </w:pPr>
          </w:p>
          <w:p w:rsidR="000B396A" w:rsidRPr="000B396A" w:rsidDel="000B396A" w:rsidRDefault="000B396A" w:rsidP="000B396A">
            <w:pPr>
              <w:pStyle w:val="NoSpacing"/>
              <w:keepNext/>
              <w:jc w:val="center"/>
              <w:rPr>
                <w:del w:id="126" w:author="Akemi H" w:date="2017-02-17T07:03:00Z"/>
                <w:b/>
                <w:rPrChange w:id="127" w:author="Akemi H" w:date="2017-02-17T07:03:00Z">
                  <w:rPr>
                    <w:del w:id="128" w:author="Akemi H" w:date="2017-02-17T07:03:00Z"/>
                  </w:rPr>
                </w:rPrChange>
              </w:rPr>
            </w:pPr>
            <w:del w:id="129" w:author="Akemi H" w:date="2017-02-17T07:03:00Z">
              <w:r w:rsidRPr="000B396A" w:rsidDel="000B396A">
                <w:rPr>
                  <w:b/>
                  <w:noProof/>
                  <w:lang w:val="en-US" w:eastAsia="ja-JP"/>
                  <w:rPrChange w:id="130" w:author="Akemi H" w:date="2017-02-17T07:03:00Z">
                    <w:rPr>
                      <w:noProof/>
                      <w:lang w:val="en-US" w:eastAsia="ja-JP"/>
                    </w:rPr>
                  </w:rPrChange>
                </w:rPr>
                <w:drawing>
                  <wp:inline distT="0" distB="0" distL="0" distR="0" wp14:anchorId="406BC525" wp14:editId="0176EC9E">
                    <wp:extent cx="3724275" cy="1911141"/>
                    <wp:effectExtent l="0" t="0" r="0" b="0"/>
                    <wp:docPr id="37" name="Picture 37" descr="https://cdn.discordapp.com/attachments/270996599864426497/28204154594577613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70996599864426497/282041545945776130/unknow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35547" cy="1916925"/>
                            </a:xfrm>
                            <a:prstGeom prst="rect">
                              <a:avLst/>
                            </a:prstGeom>
                            <a:noFill/>
                            <a:ln>
                              <a:noFill/>
                            </a:ln>
                          </pic:spPr>
                        </pic:pic>
                      </a:graphicData>
                    </a:graphic>
                  </wp:inline>
                </w:drawing>
              </w:r>
            </w:del>
          </w:p>
          <w:p w:rsidR="000B396A" w:rsidRPr="000B396A" w:rsidRDefault="000B396A" w:rsidP="000B396A">
            <w:pPr>
              <w:pStyle w:val="NoSpacing"/>
              <w:keepNext/>
              <w:jc w:val="center"/>
              <w:rPr>
                <w:b/>
                <w:rPrChange w:id="131" w:author="Akemi H" w:date="2017-02-17T07:03:00Z">
                  <w:rPr/>
                </w:rPrChange>
              </w:rPr>
            </w:pPr>
            <w:del w:id="132" w:author="Akemi H" w:date="2017-02-17T07:03:00Z">
              <w:r w:rsidRPr="000B396A" w:rsidDel="000B396A">
                <w:rPr>
                  <w:b/>
                  <w:rPrChange w:id="133" w:author="Akemi H" w:date="2017-02-17T07:03:00Z">
                    <w:rPr/>
                  </w:rPrChange>
                </w:rPr>
                <w:delText xml:space="preserve">Figure </w:delText>
              </w:r>
              <w:r w:rsidRPr="000B396A" w:rsidDel="000B396A">
                <w:rPr>
                  <w:b/>
                  <w:rPrChange w:id="134" w:author="Akemi H" w:date="2017-02-17T07:03:00Z">
                    <w:rPr/>
                  </w:rPrChange>
                </w:rPr>
                <w:fldChar w:fldCharType="begin"/>
              </w:r>
              <w:r w:rsidRPr="000B396A" w:rsidDel="000B396A">
                <w:rPr>
                  <w:b/>
                  <w:rPrChange w:id="135" w:author="Akemi H" w:date="2017-02-17T07:03:00Z">
                    <w:rPr/>
                  </w:rPrChange>
                </w:rPr>
                <w:delInstrText xml:space="preserve"> SEQ Figure \* ARABIC </w:delInstrText>
              </w:r>
              <w:r w:rsidRPr="000B396A" w:rsidDel="000B396A">
                <w:rPr>
                  <w:b/>
                  <w:rPrChange w:id="136" w:author="Akemi H" w:date="2017-02-17T07:03:00Z">
                    <w:rPr/>
                  </w:rPrChange>
                </w:rPr>
                <w:fldChar w:fldCharType="separate"/>
              </w:r>
              <w:r w:rsidRPr="000B396A" w:rsidDel="000B396A">
                <w:rPr>
                  <w:b/>
                  <w:noProof/>
                  <w:rPrChange w:id="137" w:author="Akemi H" w:date="2017-02-17T07:03:00Z">
                    <w:rPr>
                      <w:noProof/>
                    </w:rPr>
                  </w:rPrChange>
                </w:rPr>
                <w:delText>5</w:delText>
              </w:r>
              <w:r w:rsidRPr="000B396A" w:rsidDel="000B396A">
                <w:rPr>
                  <w:b/>
                  <w:noProof/>
                  <w:rPrChange w:id="138" w:author="Akemi H" w:date="2017-02-17T07:03:00Z">
                    <w:rPr>
                      <w:noProof/>
                    </w:rPr>
                  </w:rPrChange>
                </w:rPr>
                <w:fldChar w:fldCharType="end"/>
              </w:r>
              <w:r w:rsidRPr="000B396A" w:rsidDel="000B396A">
                <w:rPr>
                  <w:b/>
                  <w:rPrChange w:id="139" w:author="Akemi H" w:date="2017-02-17T07:03:00Z">
                    <w:rPr/>
                  </w:rPrChange>
                </w:rPr>
                <w:delText>- A/B testing results</w:delText>
              </w:r>
            </w:del>
          </w:p>
        </w:tc>
      </w:tr>
    </w:tbl>
    <w:p w:rsidR="00000317" w:rsidRPr="00D331B3" w:rsidRDefault="00000317" w:rsidP="00000317">
      <w:pPr>
        <w:pStyle w:val="Heading2"/>
      </w:pPr>
    </w:p>
    <w:p w:rsidR="00000317" w:rsidRDefault="00000317" w:rsidP="00000317">
      <w:pPr>
        <w:pStyle w:val="NoSpacing"/>
      </w:pPr>
    </w:p>
    <w:tbl>
      <w:tblPr>
        <w:tblStyle w:val="TableGrid"/>
        <w:tblW w:w="0" w:type="auto"/>
        <w:tblLook w:val="04A0" w:firstRow="1" w:lastRow="0" w:firstColumn="1" w:lastColumn="0" w:noHBand="0" w:noVBand="1"/>
      </w:tblPr>
      <w:tblGrid>
        <w:gridCol w:w="9029"/>
      </w:tblGrid>
      <w:tr w:rsidR="00000317" w:rsidTr="006E36A9">
        <w:tc>
          <w:tcPr>
            <w:tcW w:w="9029" w:type="dxa"/>
            <w:tcBorders>
              <w:top w:val="nil"/>
              <w:left w:val="nil"/>
              <w:bottom w:val="nil"/>
              <w:right w:val="nil"/>
            </w:tcBorders>
          </w:tcPr>
          <w:p w:rsidR="00000317" w:rsidRDefault="00000317" w:rsidP="00B53D2B">
            <w:pPr>
              <w:pStyle w:val="Caption"/>
              <w:jc w:val="center"/>
            </w:pPr>
          </w:p>
        </w:tc>
      </w:tr>
    </w:tbl>
    <w:p w:rsidR="00000317" w:rsidRPr="00E22E7A" w:rsidDel="000B396A" w:rsidRDefault="00000317" w:rsidP="00000317">
      <w:pPr>
        <w:pStyle w:val="NoSpacing"/>
        <w:rPr>
          <w:del w:id="140" w:author="Akemi H" w:date="2017-02-17T07:04:00Z"/>
        </w:rPr>
      </w:pPr>
    </w:p>
    <w:p w:rsidR="00000317" w:rsidDel="000B396A" w:rsidRDefault="00000317">
      <w:pPr>
        <w:pStyle w:val="NoSpacing"/>
        <w:rPr>
          <w:del w:id="141" w:author="Akemi H" w:date="2017-02-17T07:04:00Z"/>
        </w:rPr>
        <w:pPrChange w:id="142" w:author="Jacky" w:date="2017-02-17T02:55:00Z">
          <w:pPr/>
        </w:pPrChange>
      </w:pPr>
    </w:p>
    <w:p w:rsidR="000A2C05" w:rsidDel="000B396A" w:rsidRDefault="000A2C05">
      <w:pPr>
        <w:pStyle w:val="Heading1"/>
        <w:rPr>
          <w:ins w:id="143" w:author="Jacky" w:date="2017-02-17T03:02:00Z"/>
          <w:del w:id="144" w:author="Akemi H" w:date="2017-02-17T07:04:00Z"/>
        </w:rPr>
        <w:pPrChange w:id="145" w:author="Simon Wu" w:date="2017-02-01T16:00:00Z">
          <w:pPr/>
        </w:pPrChange>
      </w:pPr>
    </w:p>
    <w:p w:rsidR="000A2C05" w:rsidRDefault="000A2C05">
      <w:pPr>
        <w:pStyle w:val="Heading1"/>
        <w:rPr>
          <w:ins w:id="146" w:author="Jacky" w:date="2017-02-17T03:03:00Z"/>
        </w:rPr>
        <w:pPrChange w:id="147" w:author="Simon Wu" w:date="2017-02-01T16:00:00Z">
          <w:pPr/>
        </w:pPrChange>
      </w:pPr>
    </w:p>
    <w:p w:rsidR="000A2C05" w:rsidRPr="000A2C05" w:rsidRDefault="000A2C05" w:rsidP="00A923B6">
      <w:pPr>
        <w:rPr>
          <w:ins w:id="148" w:author="Jacky" w:date="2017-02-17T03:02:00Z"/>
        </w:rPr>
      </w:pPr>
    </w:p>
    <w:p w:rsidR="00063B10" w:rsidRDefault="00063B10">
      <w:pPr>
        <w:pStyle w:val="Heading1"/>
        <w:rPr>
          <w:ins w:id="149" w:author="Simon Wu" w:date="2017-02-01T16:00:00Z"/>
        </w:rPr>
        <w:pPrChange w:id="150" w:author="Simon Wu" w:date="2017-02-01T16:00:00Z">
          <w:pPr/>
        </w:pPrChange>
      </w:pPr>
      <w:bookmarkStart w:id="151" w:name="_Toc475063952"/>
      <w:ins w:id="152" w:author="Simon Wu" w:date="2017-02-01T16:00:00Z">
        <w:r>
          <w:t>MILESTONE 2</w:t>
        </w:r>
        <w:bookmarkEnd w:id="151"/>
      </w:ins>
    </w:p>
    <w:p w:rsidR="00063B10" w:rsidRDefault="00063B10" w:rsidP="00063B10">
      <w:pPr>
        <w:rPr>
          <w:ins w:id="153" w:author="Simon Wu" w:date="2017-02-01T16:01:00Z"/>
        </w:rPr>
      </w:pPr>
    </w:p>
    <w:p w:rsidR="00063B10" w:rsidRDefault="00063B10">
      <w:pPr>
        <w:pStyle w:val="Heading2"/>
        <w:rPr>
          <w:ins w:id="154" w:author="Simon Wu" w:date="2017-02-01T16:06:00Z"/>
        </w:rPr>
        <w:pPrChange w:id="155" w:author="Simon Wu" w:date="2017-02-01T16:01:00Z">
          <w:pPr/>
        </w:pPrChange>
      </w:pPr>
      <w:bookmarkStart w:id="156" w:name="_Toc475063953"/>
      <w:ins w:id="157" w:author="Simon Wu" w:date="2017-02-01T16:01:00Z">
        <w:r>
          <w:t>PROJECT SITE MAP</w:t>
        </w:r>
      </w:ins>
      <w:bookmarkEnd w:id="156"/>
    </w:p>
    <w:p w:rsidR="005E683B" w:rsidRDefault="0048551C">
      <w:pPr>
        <w:keepNext/>
        <w:jc w:val="center"/>
        <w:rPr>
          <w:ins w:id="158" w:author="Jacky Li" w:date="2017-02-01T16:47:00Z"/>
        </w:rPr>
        <w:pPrChange w:id="159" w:author="Jacky Li" w:date="2017-02-01T16:48:00Z">
          <w:pPr/>
        </w:pPrChange>
      </w:pPr>
      <w:ins w:id="160" w:author="Jacky Li" w:date="2017-02-01T16:47:00Z">
        <w:r>
          <w:rPr>
            <w:noProof/>
            <w:lang w:val="en-US" w:eastAsia="ja-JP"/>
          </w:rPr>
          <w:drawing>
            <wp:inline distT="0" distB="0" distL="0" distR="0" wp14:anchorId="5E265BAD" wp14:editId="3818413E">
              <wp:extent cx="5734050" cy="4514850"/>
              <wp:effectExtent l="0" t="0" r="0" b="0"/>
              <wp:docPr id="31" name="Picture 1" descr="SiteMap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teMapUpd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4514850"/>
                      </a:xfrm>
                      <a:prstGeom prst="rect">
                        <a:avLst/>
                      </a:prstGeom>
                      <a:noFill/>
                      <a:ln>
                        <a:noFill/>
                      </a:ln>
                    </pic:spPr>
                  </pic:pic>
                </a:graphicData>
              </a:graphic>
            </wp:inline>
          </w:drawing>
        </w:r>
      </w:ins>
    </w:p>
    <w:p w:rsidR="005E683B" w:rsidRDefault="005E683B">
      <w:pPr>
        <w:pStyle w:val="Caption"/>
        <w:jc w:val="center"/>
        <w:rPr>
          <w:ins w:id="161" w:author="Jacky Li" w:date="2017-02-01T16:47:00Z"/>
        </w:rPr>
        <w:pPrChange w:id="162" w:author="Jacky Li" w:date="2017-02-01T16:48:00Z">
          <w:pPr>
            <w:pStyle w:val="Caption"/>
          </w:pPr>
        </w:pPrChange>
      </w:pPr>
      <w:ins w:id="163" w:author="Jacky Li" w:date="2017-02-01T16:47:00Z">
        <w:r>
          <w:t xml:space="preserve">Figure </w:t>
        </w:r>
        <w:r>
          <w:fldChar w:fldCharType="begin"/>
        </w:r>
        <w:r>
          <w:instrText xml:space="preserve"> SEQ Figure \* ARABIC </w:instrText>
        </w:r>
      </w:ins>
      <w:r>
        <w:fldChar w:fldCharType="separate"/>
      </w:r>
      <w:ins w:id="164" w:author="Akemi" w:date="2017-02-01T18:14:00Z">
        <w:r w:rsidR="007479DB">
          <w:rPr>
            <w:noProof/>
          </w:rPr>
          <w:t>1</w:t>
        </w:r>
      </w:ins>
      <w:ins w:id="165" w:author="Jacky Li" w:date="2017-02-01T16:47:00Z">
        <w:r>
          <w:fldChar w:fldCharType="end"/>
        </w:r>
        <w:r>
          <w:t xml:space="preserve"> - Project Site Map</w:t>
        </w:r>
      </w:ins>
    </w:p>
    <w:p w:rsidR="000A1433" w:rsidRPr="000A1433" w:rsidRDefault="000A1433" w:rsidP="000A1433">
      <w:pPr>
        <w:rPr>
          <w:ins w:id="166" w:author="Simon Wu" w:date="2017-02-01T16:01:00Z"/>
        </w:rPr>
      </w:pPr>
    </w:p>
    <w:p w:rsidR="002B77D3" w:rsidRDefault="002B77D3">
      <w:pPr>
        <w:rPr>
          <w:ins w:id="167" w:author="Simon Wu" w:date="2017-02-01T16:07:00Z"/>
          <w:rFonts w:asciiTheme="majorHAnsi" w:eastAsiaTheme="majorEastAsia" w:hAnsiTheme="majorHAnsi" w:cstheme="majorBidi"/>
          <w:color w:val="2F5496" w:themeColor="accent1" w:themeShade="BF"/>
          <w:sz w:val="32"/>
          <w:szCs w:val="32"/>
        </w:rPr>
      </w:pPr>
      <w:ins w:id="168" w:author="Simon Wu" w:date="2017-02-01T16:07:00Z">
        <w:r>
          <w:br w:type="page"/>
        </w:r>
      </w:ins>
    </w:p>
    <w:p w:rsidR="00063B10" w:rsidRDefault="006019A4">
      <w:pPr>
        <w:pStyle w:val="Heading2"/>
        <w:rPr>
          <w:ins w:id="169" w:author="Simon Wu" w:date="2017-02-01T16:06:00Z"/>
        </w:rPr>
        <w:pPrChange w:id="170" w:author="Simon Wu" w:date="2017-02-01T16:06:00Z">
          <w:pPr/>
        </w:pPrChange>
      </w:pPr>
      <w:bookmarkStart w:id="171" w:name="_Toc475063954"/>
      <w:ins w:id="172" w:author="Simon Wu" w:date="2017-02-01T16:06:00Z">
        <w:r>
          <w:lastRenderedPageBreak/>
          <w:t>COLOR SCHEME</w:t>
        </w:r>
        <w:bookmarkEnd w:id="171"/>
      </w:ins>
    </w:p>
    <w:p w:rsidR="000A1433" w:rsidRPr="000A1433" w:rsidRDefault="00226894" w:rsidP="000A1433">
      <w:pPr>
        <w:rPr>
          <w:ins w:id="173" w:author="Jacky Li" w:date="2017-02-01T16:19:00Z"/>
        </w:rPr>
      </w:pPr>
      <w:ins w:id="174" w:author="Jacky Li" w:date="2017-02-01T16:19:00Z">
        <w:r>
          <w:t>The color scheme for this website will be similar to BCIT’s site</w:t>
        </w:r>
        <w:del w:id="175" w:author="Akemi" w:date="2017-02-01T17:13:00Z">
          <w:r w:rsidDel="009E071D">
            <w:delText>,</w:delText>
          </w:r>
        </w:del>
        <w:r>
          <w:t xml:space="preserve"> just to be consistent.</w:t>
        </w:r>
      </w:ins>
    </w:p>
    <w:p w:rsidR="000F29C5" w:rsidRDefault="0048551C">
      <w:pPr>
        <w:keepNext/>
        <w:jc w:val="center"/>
        <w:rPr>
          <w:ins w:id="176" w:author="Jacky Li" w:date="2017-02-01T16:20:00Z"/>
        </w:rPr>
        <w:pPrChange w:id="177" w:author="Jacky Li" w:date="2017-02-01T16:20:00Z">
          <w:pPr>
            <w:jc w:val="center"/>
          </w:pPr>
        </w:pPrChange>
      </w:pPr>
      <w:ins w:id="178" w:author="Jacky Li" w:date="2017-02-01T16:19:00Z">
        <w:r>
          <w:rPr>
            <w:noProof/>
            <w:lang w:val="en-US" w:eastAsia="ja-JP"/>
          </w:rPr>
          <w:drawing>
            <wp:inline distT="0" distB="0" distL="0" distR="0" wp14:anchorId="2CF4F021" wp14:editId="6ABADB68">
              <wp:extent cx="2571750" cy="2533650"/>
              <wp:effectExtent l="0" t="0" r="0" b="0"/>
              <wp:docPr id="30" name="Picture 2" descr="color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lorpalet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1750" cy="2533650"/>
                      </a:xfrm>
                      <a:prstGeom prst="rect">
                        <a:avLst/>
                      </a:prstGeom>
                      <a:noFill/>
                      <a:ln>
                        <a:noFill/>
                      </a:ln>
                    </pic:spPr>
                  </pic:pic>
                </a:graphicData>
              </a:graphic>
            </wp:inline>
          </w:drawing>
        </w:r>
      </w:ins>
    </w:p>
    <w:p w:rsidR="00226894" w:rsidRDefault="000F29C5">
      <w:pPr>
        <w:pStyle w:val="Caption"/>
        <w:jc w:val="center"/>
        <w:rPr>
          <w:ins w:id="179" w:author="Jacky Li" w:date="2017-02-01T16:20:00Z"/>
        </w:rPr>
        <w:pPrChange w:id="180" w:author="Jacky Li" w:date="2017-02-01T16:20:00Z">
          <w:pPr/>
        </w:pPrChange>
      </w:pPr>
      <w:ins w:id="181" w:author="Jacky Li" w:date="2017-02-01T16:20:00Z">
        <w:r>
          <w:t xml:space="preserve">Figure </w:t>
        </w:r>
        <w:r>
          <w:fldChar w:fldCharType="begin"/>
        </w:r>
        <w:r>
          <w:instrText xml:space="preserve"> SEQ Figure \* ARABIC </w:instrText>
        </w:r>
      </w:ins>
      <w:r>
        <w:fldChar w:fldCharType="separate"/>
      </w:r>
      <w:ins w:id="182" w:author="Akemi" w:date="2017-02-01T18:14:00Z">
        <w:r w:rsidR="007479DB">
          <w:rPr>
            <w:noProof/>
          </w:rPr>
          <w:t>2</w:t>
        </w:r>
      </w:ins>
      <w:ins w:id="183" w:author="Jacky Li" w:date="2017-02-01T16:20:00Z">
        <w:r>
          <w:fldChar w:fldCharType="end"/>
        </w:r>
        <w:r>
          <w:t xml:space="preserve"> - Color Palette for Site</w:t>
        </w:r>
      </w:ins>
    </w:p>
    <w:p w:rsidR="00765508" w:rsidRPr="0008728C" w:rsidRDefault="00765508">
      <w:pPr>
        <w:jc w:val="center"/>
        <w:rPr>
          <w:ins w:id="184" w:author="Jacky Li" w:date="2017-02-01T16:23:00Z"/>
        </w:rPr>
        <w:pPrChange w:id="185" w:author="Jacky Li" w:date="2017-02-01T16:23:00Z">
          <w:pPr/>
        </w:pPrChange>
      </w:pPr>
      <w:ins w:id="186" w:author="Jacky Li" w:date="2017-02-01T16:23:00Z">
        <w:r>
          <w:fldChar w:fldCharType="begin"/>
        </w:r>
        <w:r>
          <w:instrText xml:space="preserve"> HYPERLINK "http://paletton.com/" \l "uid=13N0u0kk8my3y++c8zssob-F900" </w:instrText>
        </w:r>
        <w:r>
          <w:fldChar w:fldCharType="separate"/>
        </w:r>
        <w:r w:rsidRPr="0090286B">
          <w:rPr>
            <w:rStyle w:val="Hyperlink"/>
          </w:rPr>
          <w:t>Click here for the color palette link.</w:t>
        </w:r>
        <w:r>
          <w:fldChar w:fldCharType="end"/>
        </w:r>
      </w:ins>
    </w:p>
    <w:p w:rsidR="0090286B" w:rsidRDefault="0090286B" w:rsidP="0090286B">
      <w:pPr>
        <w:rPr>
          <w:ins w:id="187" w:author="Jacky Li" w:date="2017-02-01T16:21:00Z"/>
        </w:rPr>
      </w:pPr>
      <w:ins w:id="188" w:author="Jacky Li" w:date="2017-02-01T16:21:00Z">
        <w:del w:id="189" w:author="Akemi" w:date="2017-02-01T17:13:00Z">
          <w:r w:rsidDel="009E071D">
            <w:delText>Even though if not all</w:delText>
          </w:r>
        </w:del>
      </w:ins>
      <w:ins w:id="190" w:author="Akemi" w:date="2017-02-01T17:13:00Z">
        <w:r w:rsidR="009E071D">
          <w:t>If not all of</w:t>
        </w:r>
      </w:ins>
      <w:ins w:id="191" w:author="Jacky Li" w:date="2017-02-01T16:21:00Z">
        <w:r>
          <w:t xml:space="preserve"> these colors have enough contrast between them, countermeasures such as a</w:t>
        </w:r>
      </w:ins>
      <w:ins w:id="192" w:author="Jacky Li" w:date="2017-02-01T16:22:00Z">
        <w:r w:rsidR="00905AE1">
          <w:t>n</w:t>
        </w:r>
        <w:r>
          <w:t xml:space="preserve"> 80% opacity white background behind </w:t>
        </w:r>
      </w:ins>
      <w:ins w:id="193" w:author="Akemi" w:date="2017-02-01T17:13:00Z">
        <w:r w:rsidR="009E071D">
          <w:t xml:space="preserve">the </w:t>
        </w:r>
      </w:ins>
      <w:ins w:id="194" w:author="Jacky Li" w:date="2017-02-01T16:22:00Z">
        <w:r>
          <w:t>text will be utilized where</w:t>
        </w:r>
        <w:del w:id="195" w:author="Akemi" w:date="2017-02-01T17:13:00Z">
          <w:r w:rsidDel="009E071D">
            <w:delText>ver</w:delText>
          </w:r>
        </w:del>
        <w:r>
          <w:t xml:space="preserve"> needed.</w:t>
        </w:r>
      </w:ins>
      <w:ins w:id="196" w:author="Jacky Li" w:date="2017-02-01T16:21:00Z">
        <w:r>
          <w:t xml:space="preserve">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97" w:author="Jacky Li" w:date="2017-02-01T16:26:00Z">
          <w:tblPr>
            <w:tblStyle w:val="TableGrid"/>
            <w:tblW w:w="0" w:type="auto"/>
            <w:tblLook w:val="04A0" w:firstRow="1" w:lastRow="0" w:firstColumn="1" w:lastColumn="0" w:noHBand="0" w:noVBand="1"/>
          </w:tblPr>
        </w:tblPrChange>
      </w:tblPr>
      <w:tblGrid>
        <w:gridCol w:w="4896"/>
        <w:gridCol w:w="4133"/>
        <w:tblGridChange w:id="198">
          <w:tblGrid>
            <w:gridCol w:w="4622"/>
            <w:gridCol w:w="4623"/>
          </w:tblGrid>
        </w:tblGridChange>
      </w:tblGrid>
      <w:tr w:rsidR="00562387" w:rsidTr="00562387">
        <w:trPr>
          <w:ins w:id="199" w:author="Jacky Li" w:date="2017-02-01T16:26:00Z"/>
        </w:trPr>
        <w:tc>
          <w:tcPr>
            <w:tcW w:w="4622" w:type="dxa"/>
            <w:tcPrChange w:id="200" w:author="Jacky Li" w:date="2017-02-01T16:26:00Z">
              <w:tcPr>
                <w:tcW w:w="4622" w:type="dxa"/>
              </w:tcPr>
            </w:tcPrChange>
          </w:tcPr>
          <w:p w:rsidR="00562387" w:rsidRDefault="00562387">
            <w:pPr>
              <w:keepNext/>
              <w:jc w:val="center"/>
              <w:rPr>
                <w:ins w:id="201" w:author="Jacky Li" w:date="2017-02-01T16:26:00Z"/>
              </w:rPr>
              <w:pPrChange w:id="202" w:author="Jacky Li" w:date="2017-02-01T16:26:00Z">
                <w:pPr>
                  <w:jc w:val="center"/>
                </w:pPr>
              </w:pPrChange>
            </w:pPr>
            <w:ins w:id="203" w:author="Jacky Li" w:date="2017-02-01T16:26:00Z">
              <w:r>
                <w:rPr>
                  <w:noProof/>
                  <w:lang w:val="en-US" w:eastAsia="ja-JP"/>
                </w:rPr>
                <w:drawing>
                  <wp:inline distT="0" distB="0" distL="0" distR="0" wp14:anchorId="6340604F" wp14:editId="7AC3453F">
                    <wp:extent cx="2970301" cy="4219575"/>
                    <wp:effectExtent l="0" t="0" r="1905" b="0"/>
                    <wp:docPr id="4" name="Picture 4" descr="C:\Users\Jacky\AppData\Local\Microsoft\Windows\INetCache\Content.Word\Website_Layout_Colou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cky\AppData\Local\Microsoft\Windows\INetCache\Content.Word\Website_Layout_Coloure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1330" cy="4221037"/>
                            </a:xfrm>
                            <a:prstGeom prst="rect">
                              <a:avLst/>
                            </a:prstGeom>
                            <a:noFill/>
                            <a:ln>
                              <a:noFill/>
                            </a:ln>
                          </pic:spPr>
                        </pic:pic>
                      </a:graphicData>
                    </a:graphic>
                  </wp:inline>
                </w:drawing>
              </w:r>
            </w:ins>
          </w:p>
          <w:p w:rsidR="00562387" w:rsidRDefault="00562387">
            <w:pPr>
              <w:pStyle w:val="Caption"/>
              <w:jc w:val="center"/>
              <w:rPr>
                <w:ins w:id="204" w:author="Jacky Li" w:date="2017-02-01T16:26:00Z"/>
              </w:rPr>
              <w:pPrChange w:id="205" w:author="Jacky Li" w:date="2017-02-01T16:26:00Z">
                <w:pPr>
                  <w:jc w:val="center"/>
                </w:pPr>
              </w:pPrChange>
            </w:pPr>
            <w:ins w:id="206" w:author="Jacky Li" w:date="2017-02-01T16:26:00Z">
              <w:r>
                <w:t xml:space="preserve">Figure </w:t>
              </w:r>
              <w:r>
                <w:fldChar w:fldCharType="begin"/>
              </w:r>
              <w:r>
                <w:instrText xml:space="preserve"> SEQ Figure \* ARABIC </w:instrText>
              </w:r>
            </w:ins>
            <w:r>
              <w:fldChar w:fldCharType="separate"/>
            </w:r>
            <w:ins w:id="207" w:author="Akemi" w:date="2017-02-01T18:14:00Z">
              <w:r w:rsidR="007479DB">
                <w:rPr>
                  <w:noProof/>
                </w:rPr>
                <w:t>3</w:t>
              </w:r>
            </w:ins>
            <w:ins w:id="208" w:author="Jacky Li" w:date="2017-02-01T16:26:00Z">
              <w:r>
                <w:fldChar w:fldCharType="end"/>
              </w:r>
              <w:r>
                <w:t xml:space="preserve"> - Sample Color Scheme for FrontPage</w:t>
              </w:r>
            </w:ins>
          </w:p>
        </w:tc>
        <w:tc>
          <w:tcPr>
            <w:tcW w:w="4623" w:type="dxa"/>
            <w:tcPrChange w:id="209" w:author="Jacky Li" w:date="2017-02-01T16:26:00Z">
              <w:tcPr>
                <w:tcW w:w="4623" w:type="dxa"/>
              </w:tcPr>
            </w:tcPrChange>
          </w:tcPr>
          <w:p w:rsidR="00562387" w:rsidRDefault="00427544">
            <w:pPr>
              <w:rPr>
                <w:ins w:id="210" w:author="Jacky Li" w:date="2017-02-01T16:28:00Z"/>
              </w:rPr>
              <w:pPrChange w:id="211" w:author="Jacky Li" w:date="2017-02-01T16:28:00Z">
                <w:pPr>
                  <w:jc w:val="center"/>
                </w:pPr>
              </w:pPrChange>
            </w:pPr>
            <w:ins w:id="212" w:author="Jacky Li" w:date="2017-02-01T16:27:00Z">
              <w:r>
                <w:t>As seen on the left, not all colors from the palette will be utilized, further elucidation</w:t>
              </w:r>
            </w:ins>
            <w:ins w:id="213" w:author="Jacky Li" w:date="2017-02-01T16:28:00Z">
              <w:r>
                <w:t xml:space="preserve"> in future versions will be available</w:t>
              </w:r>
            </w:ins>
            <w:ins w:id="214" w:author="Jacky Li" w:date="2017-02-01T16:27:00Z">
              <w:r>
                <w:t xml:space="preserve">. </w:t>
              </w:r>
            </w:ins>
          </w:p>
          <w:p w:rsidR="00B10A9D" w:rsidRDefault="00B10A9D">
            <w:pPr>
              <w:rPr>
                <w:ins w:id="215" w:author="Jacky Li" w:date="2017-02-01T16:28:00Z"/>
              </w:rPr>
              <w:pPrChange w:id="216" w:author="Jacky Li" w:date="2017-02-01T16:28:00Z">
                <w:pPr>
                  <w:jc w:val="center"/>
                </w:pPr>
              </w:pPrChange>
            </w:pPr>
          </w:p>
          <w:p w:rsidR="00562387" w:rsidRDefault="00B10A9D">
            <w:pPr>
              <w:rPr>
                <w:ins w:id="217" w:author="Jacky Li" w:date="2017-02-01T16:26:00Z"/>
              </w:rPr>
              <w:pPrChange w:id="218" w:author="Jacky Li" w:date="2017-02-01T16:28:00Z">
                <w:pPr>
                  <w:jc w:val="center"/>
                </w:pPr>
              </w:pPrChange>
            </w:pPr>
            <w:ins w:id="219" w:author="Jacky Li" w:date="2017-02-01T16:28:00Z">
              <w:r>
                <w:t>Contrasting colors will also be used for outstanding content</w:t>
              </w:r>
            </w:ins>
            <w:ins w:id="220" w:author="Jacky Li" w:date="2017-02-01T16:29:00Z">
              <w:r>
                <w:t xml:space="preserve">, if need be. </w:t>
              </w:r>
            </w:ins>
          </w:p>
        </w:tc>
      </w:tr>
    </w:tbl>
    <w:p w:rsidR="0090286B" w:rsidRPr="0090286B" w:rsidRDefault="0090286B">
      <w:pPr>
        <w:jc w:val="center"/>
        <w:rPr>
          <w:ins w:id="221" w:author="Simon Wu" w:date="2017-02-01T16:01:00Z"/>
          <w:del w:id="222" w:author="Jacky Li" w:date="2017-02-01T16:23:00Z"/>
        </w:rPr>
        <w:pPrChange w:id="223" w:author="Jacky Li" w:date="2017-02-01T16:29:00Z">
          <w:pPr/>
        </w:pPrChange>
      </w:pPr>
    </w:p>
    <w:p w:rsidR="002B77D3" w:rsidRDefault="002B77D3">
      <w:pPr>
        <w:jc w:val="center"/>
        <w:rPr>
          <w:ins w:id="224" w:author="Simon Wu" w:date="2017-02-01T16:08:00Z"/>
          <w:rFonts w:asciiTheme="majorHAnsi" w:eastAsiaTheme="majorEastAsia" w:hAnsiTheme="majorHAnsi" w:cstheme="majorBidi"/>
          <w:color w:val="2F5496" w:themeColor="accent1" w:themeShade="BF"/>
          <w:sz w:val="32"/>
          <w:szCs w:val="32"/>
        </w:rPr>
        <w:pPrChange w:id="225" w:author="Jacky Li" w:date="2017-02-01T16:29:00Z">
          <w:pPr/>
        </w:pPrChange>
      </w:pPr>
      <w:ins w:id="226" w:author="Simon Wu" w:date="2017-02-01T16:08:00Z">
        <w:r>
          <w:lastRenderedPageBreak/>
          <w:br w:type="page"/>
        </w:r>
      </w:ins>
    </w:p>
    <w:p w:rsidR="006019A4" w:rsidRDefault="00063B10">
      <w:pPr>
        <w:pStyle w:val="Heading2"/>
        <w:rPr>
          <w:ins w:id="227" w:author="Simon Wu" w:date="2017-02-01T16:02:00Z"/>
        </w:rPr>
        <w:pPrChange w:id="228" w:author="Simon Wu" w:date="2017-02-01T16:01:00Z">
          <w:pPr/>
        </w:pPrChange>
      </w:pPr>
      <w:bookmarkStart w:id="229" w:name="_Toc475063955"/>
      <w:ins w:id="230" w:author="Simon Wu" w:date="2017-02-01T16:02:00Z">
        <w:r>
          <w:lastRenderedPageBreak/>
          <w:t>PAGE LAYOUT</w:t>
        </w:r>
        <w:bookmarkEnd w:id="229"/>
      </w:ins>
    </w:p>
    <w:p w:rsidR="009A244C" w:rsidRPr="009A244C" w:rsidDel="009A244C" w:rsidRDefault="009A244C">
      <w:pPr>
        <w:pStyle w:val="Heading3"/>
        <w:rPr>
          <w:ins w:id="231" w:author="Simon Wu" w:date="2017-02-01T16:55:00Z"/>
          <w:del w:id="232" w:author="Akemi" w:date="2017-02-01T17:44:00Z"/>
          <w:b/>
          <w:u w:val="single"/>
        </w:rPr>
        <w:pPrChange w:id="233" w:author="Akemi" w:date="2017-02-01T17:33:00Z">
          <w:pPr/>
        </w:pPrChange>
      </w:pPr>
      <w:bookmarkStart w:id="234" w:name="_Toc475063956"/>
      <w:ins w:id="235" w:author="Akemi" w:date="2017-02-01T17:44:00Z">
        <w:r w:rsidRPr="00B176D8">
          <w:rPr>
            <w:noProof/>
            <w:lang w:val="en-US" w:eastAsia="ja-JP"/>
          </w:rPr>
          <mc:AlternateContent>
            <mc:Choice Requires="wps">
              <w:drawing>
                <wp:anchor distT="0" distB="0" distL="114300" distR="114300" simplePos="0" relativeHeight="251621376" behindDoc="0" locked="0" layoutInCell="1" allowOverlap="1" wp14:anchorId="088ECC7A" wp14:editId="1252FE9F">
                  <wp:simplePos x="0" y="0"/>
                  <wp:positionH relativeFrom="column">
                    <wp:posOffset>154940</wp:posOffset>
                  </wp:positionH>
                  <wp:positionV relativeFrom="paragraph">
                    <wp:posOffset>8296910</wp:posOffset>
                  </wp:positionV>
                  <wp:extent cx="5575935" cy="635"/>
                  <wp:effectExtent l="0" t="0" r="5715" b="18415"/>
                  <wp:wrapSquare wrapText="bothSides"/>
                  <wp:docPr id="6" name="Text Box 6"/>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rsidR="005146D1" w:rsidRPr="009E48AE" w:rsidRDefault="005146D1">
                              <w:pPr>
                                <w:pStyle w:val="Caption"/>
                                <w:jc w:val="center"/>
                                <w:rPr>
                                  <w:u w:val="single"/>
                                </w:rPr>
                                <w:pPrChange w:id="236" w:author="Akemi" w:date="2017-02-01T17:44:00Z">
                                  <w:pPr>
                                    <w:pStyle w:val="Heading3"/>
                                  </w:pPr>
                                </w:pPrChange>
                              </w:pPr>
                              <w:ins w:id="237" w:author="Akemi" w:date="2017-02-01T17:44:00Z">
                                <w:r>
                                  <w:t xml:space="preserve">Figure </w:t>
                                </w:r>
                                <w:r>
                                  <w:fldChar w:fldCharType="begin"/>
                                </w:r>
                                <w:r>
                                  <w:instrText xml:space="preserve"> SEQ Figure \* ARABIC </w:instrText>
                                </w:r>
                              </w:ins>
                              <w:r>
                                <w:fldChar w:fldCharType="separate"/>
                              </w:r>
                              <w:ins w:id="238" w:author="Akemi" w:date="2017-02-01T18:14:00Z">
                                <w:r w:rsidR="007479DB">
                                  <w:rPr>
                                    <w:noProof/>
                                  </w:rPr>
                                  <w:t>4</w:t>
                                </w:r>
                              </w:ins>
                              <w:ins w:id="239" w:author="Akemi" w:date="2017-02-01T17:44:00Z">
                                <w:r>
                                  <w:fldChar w:fldCharType="end"/>
                                </w:r>
                                <w:r>
                                  <w:t xml:space="preserve"> - The homepage will show the interactive BCIT map.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ECC7A" id="Text Box 6" o:spid="_x0000_s1035" type="#_x0000_t202" style="position:absolute;margin-left:12.2pt;margin-top:653.3pt;width:439.0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xoLgIAAGQEAAAOAAAAZHJzL2Uyb0RvYy54bWysVMFu2zAMvQ/YPwi6L05aJFu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" stroked="f">
                  <v:textbox style="mso-fit-shape-to-text:t" inset="0,0,0,0">
                    <w:txbxContent>
                      <w:p w:rsidR="005146D1" w:rsidRPr="009E48AE" w:rsidRDefault="005146D1">
                        <w:pPr>
                          <w:pStyle w:val="Caption"/>
                          <w:jc w:val="center"/>
                          <w:rPr>
                            <w:u w:val="single"/>
                          </w:rPr>
                          <w:pPrChange w:id="240" w:author="Akemi" w:date="2017-02-01T17:44:00Z">
                            <w:pPr>
                              <w:pStyle w:val="Heading3"/>
                            </w:pPr>
                          </w:pPrChange>
                        </w:pPr>
                        <w:ins w:id="241" w:author="Akemi" w:date="2017-02-01T17:44:00Z">
                          <w:r>
                            <w:t xml:space="preserve">Figure </w:t>
                          </w:r>
                          <w:r>
                            <w:fldChar w:fldCharType="begin"/>
                          </w:r>
                          <w:r>
                            <w:instrText xml:space="preserve"> SEQ Figure \* ARABIC </w:instrText>
                          </w:r>
                        </w:ins>
                        <w:r>
                          <w:fldChar w:fldCharType="separate"/>
                        </w:r>
                        <w:ins w:id="242" w:author="Akemi" w:date="2017-02-01T18:14:00Z">
                          <w:r w:rsidR="007479DB">
                            <w:rPr>
                              <w:noProof/>
                            </w:rPr>
                            <w:t>4</w:t>
                          </w:r>
                        </w:ins>
                        <w:ins w:id="243" w:author="Akemi" w:date="2017-02-01T17:44:00Z">
                          <w:r>
                            <w:fldChar w:fldCharType="end"/>
                          </w:r>
                          <w:r>
                            <w:t xml:space="preserve"> - The homepage will show the interactive BCIT map.</w:t>
                          </w:r>
                        </w:ins>
                      </w:p>
                    </w:txbxContent>
                  </v:textbox>
                  <w10:wrap type="square"/>
                </v:shape>
              </w:pict>
            </mc:Fallback>
          </mc:AlternateContent>
        </w:r>
      </w:ins>
      <w:ins w:id="244" w:author="Akemi" w:date="2017-02-01T17:42:00Z">
        <w:r>
          <w:rPr>
            <w:noProof/>
            <w:lang w:val="en-US" w:eastAsia="ja-JP"/>
            <w:rPrChange w:id="245" w:author="Unknown">
              <w:rPr>
                <w:noProof/>
                <w:lang w:val="en-US" w:eastAsia="ja-JP"/>
              </w:rPr>
            </w:rPrChange>
          </w:rPr>
          <w:drawing>
            <wp:anchor distT="0" distB="0" distL="114300" distR="114300" simplePos="0" relativeHeight="251619328" behindDoc="0" locked="0" layoutInCell="1" allowOverlap="1" wp14:anchorId="24B3EF0E" wp14:editId="1FB210CF">
              <wp:simplePos x="0" y="0"/>
              <wp:positionH relativeFrom="column">
                <wp:posOffset>155275</wp:posOffset>
              </wp:positionH>
              <wp:positionV relativeFrom="paragraph">
                <wp:posOffset>303590</wp:posOffset>
              </wp:positionV>
              <wp:extent cx="5575935" cy="7936230"/>
              <wp:effectExtent l="0" t="0" r="5715"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jpg"/>
                      <pic:cNvPicPr/>
                    </pic:nvPicPr>
                    <pic:blipFill>
                      <a:blip r:embed="rId28">
                        <a:extLst>
                          <a:ext uri="{28A0092B-C50C-407E-A947-70E740481C1C}">
                            <a14:useLocalDpi xmlns:a14="http://schemas.microsoft.com/office/drawing/2010/main" val="0"/>
                          </a:ext>
                        </a:extLst>
                      </a:blip>
                      <a:stretch>
                        <a:fillRect/>
                      </a:stretch>
                    </pic:blipFill>
                    <pic:spPr>
                      <a:xfrm>
                        <a:off x="0" y="0"/>
                        <a:ext cx="5575935" cy="7936230"/>
                      </a:xfrm>
                      <a:prstGeom prst="rect">
                        <a:avLst/>
                      </a:prstGeom>
                    </pic:spPr>
                  </pic:pic>
                </a:graphicData>
              </a:graphic>
            </wp:anchor>
          </w:drawing>
        </w:r>
      </w:ins>
      <w:ins w:id="246" w:author="Simon Wu" w:date="2017-02-01T16:04:00Z">
        <w:r w:rsidR="006019A4" w:rsidRPr="005902E2">
          <w:rPr>
            <w:b/>
            <w:u w:val="single"/>
          </w:rPr>
          <w:t>HOME</w:t>
        </w:r>
      </w:ins>
      <w:bookmarkEnd w:id="234"/>
    </w:p>
    <w:p w:rsidR="009D3A0A" w:rsidDel="008E2DF8" w:rsidRDefault="008E2DF8">
      <w:pPr>
        <w:pStyle w:val="Heading3"/>
        <w:rPr>
          <w:del w:id="247" w:author="Unknown"/>
        </w:rPr>
        <w:pPrChange w:id="248" w:author="Akemi" w:date="2017-02-01T17:44:00Z">
          <w:pPr/>
        </w:pPrChange>
      </w:pPr>
      <w:bookmarkStart w:id="249" w:name="_Toc475063957"/>
      <w:ins w:id="250" w:author="Akemi" w:date="2017-02-01T19:18:00Z">
        <w:r w:rsidRPr="00B176D8">
          <w:rPr>
            <w:noProof/>
            <w:lang w:val="en-US" w:eastAsia="ja-JP"/>
          </w:rPr>
          <w:lastRenderedPageBreak/>
          <w:drawing>
            <wp:anchor distT="0" distB="0" distL="114300" distR="114300" simplePos="0" relativeHeight="251682816" behindDoc="0" locked="0" layoutInCell="1" allowOverlap="1" wp14:anchorId="4F8DC5BB" wp14:editId="5CB022FD">
              <wp:simplePos x="0" y="0"/>
              <wp:positionH relativeFrom="column">
                <wp:posOffset>19050</wp:posOffset>
              </wp:positionH>
              <wp:positionV relativeFrom="paragraph">
                <wp:posOffset>304800</wp:posOffset>
              </wp:positionV>
              <wp:extent cx="5733415" cy="8258810"/>
              <wp:effectExtent l="0" t="0" r="635"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ome_PRINT.jpg"/>
                      <pic:cNvPicPr/>
                    </pic:nvPicPr>
                    <pic:blipFill>
                      <a:blip r:embed="rId29">
                        <a:extLst>
                          <a:ext uri="{28A0092B-C50C-407E-A947-70E740481C1C}">
                            <a14:useLocalDpi xmlns:a14="http://schemas.microsoft.com/office/drawing/2010/main" val="0"/>
                          </a:ext>
                        </a:extLst>
                      </a:blip>
                      <a:stretch>
                        <a:fillRect/>
                      </a:stretch>
                    </pic:blipFill>
                    <pic:spPr>
                      <a:xfrm>
                        <a:off x="0" y="0"/>
                        <a:ext cx="5733415" cy="8258810"/>
                      </a:xfrm>
                      <a:prstGeom prst="rect">
                        <a:avLst/>
                      </a:prstGeom>
                    </pic:spPr>
                  </pic:pic>
                </a:graphicData>
              </a:graphic>
            </wp:anchor>
          </w:drawing>
        </w:r>
        <w:r w:rsidRPr="00000317">
          <w:t>HOME (PRINT PAGE)</w:t>
        </w:r>
      </w:ins>
      <w:bookmarkEnd w:id="249"/>
    </w:p>
    <w:p w:rsidR="008E2DF8" w:rsidRPr="008E2DF8" w:rsidRDefault="008E2DF8">
      <w:pPr>
        <w:rPr>
          <w:ins w:id="251" w:author="Akemi" w:date="2017-02-01T19:18:00Z"/>
          <w:rPrChange w:id="252" w:author="Akemi" w:date="2017-02-01T19:18:00Z">
            <w:rPr>
              <w:ins w:id="253" w:author="Akemi" w:date="2017-02-01T19:18:00Z"/>
              <w:rFonts w:asciiTheme="majorHAnsi" w:eastAsiaTheme="majorEastAsia" w:hAnsiTheme="majorHAnsi" w:cstheme="majorBidi"/>
              <w:b/>
              <w:color w:val="2F5496" w:themeColor="accent1" w:themeShade="BF"/>
              <w:sz w:val="28"/>
              <w:szCs w:val="28"/>
              <w:u w:val="single"/>
            </w:rPr>
          </w:rPrChange>
        </w:rPr>
      </w:pPr>
    </w:p>
    <w:p w:rsidR="002B77D3" w:rsidDel="005146D1" w:rsidRDefault="005146D1">
      <w:pPr>
        <w:pStyle w:val="Heading3"/>
        <w:rPr>
          <w:ins w:id="254" w:author="Simon Wu" w:date="2017-02-01T16:55:00Z"/>
          <w:del w:id="255" w:author="Akemi" w:date="2017-02-01T17:51:00Z"/>
          <w:b/>
          <w:u w:val="single"/>
        </w:rPr>
        <w:pPrChange w:id="256" w:author="Simon Wu" w:date="2017-02-01T16:06:00Z">
          <w:pPr/>
        </w:pPrChange>
      </w:pPr>
      <w:bookmarkStart w:id="257" w:name="_Toc475063958"/>
      <w:ins w:id="258" w:author="Akemi" w:date="2017-02-01T17:51:00Z">
        <w:r w:rsidRPr="00B176D8">
          <w:rPr>
            <w:noProof/>
            <w:lang w:val="en-US" w:eastAsia="ja-JP"/>
          </w:rPr>
          <w:lastRenderedPageBreak/>
          <mc:AlternateContent>
            <mc:Choice Requires="wps">
              <w:drawing>
                <wp:anchor distT="0" distB="0" distL="114300" distR="114300" simplePos="0" relativeHeight="251631616" behindDoc="0" locked="0" layoutInCell="1" allowOverlap="1" wp14:anchorId="55C7DB1A" wp14:editId="17F105AC">
                  <wp:simplePos x="0" y="0"/>
                  <wp:positionH relativeFrom="column">
                    <wp:posOffset>0</wp:posOffset>
                  </wp:positionH>
                  <wp:positionV relativeFrom="paragraph">
                    <wp:posOffset>8521065</wp:posOffset>
                  </wp:positionV>
                  <wp:extent cx="5733415" cy="635"/>
                  <wp:effectExtent l="0" t="0" r="635" b="18415"/>
                  <wp:wrapSquare wrapText="bothSides"/>
                  <wp:docPr id="8" name="Text Box 8"/>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5146D1" w:rsidRPr="00B82AEB" w:rsidRDefault="005146D1">
                              <w:pPr>
                                <w:pStyle w:val="Caption"/>
                                <w:jc w:val="center"/>
                                <w:rPr>
                                  <w:noProof/>
                                </w:rPr>
                                <w:pPrChange w:id="259" w:author="Akemi" w:date="2017-02-01T17:51:00Z">
                                  <w:pPr>
                                    <w:pStyle w:val="Heading3"/>
                                  </w:pPr>
                                </w:pPrChange>
                              </w:pPr>
                              <w:ins w:id="260" w:author="Akemi" w:date="2017-02-01T17:51:00Z">
                                <w:r>
                                  <w:t xml:space="preserve">Figure </w:t>
                                </w:r>
                                <w:r>
                                  <w:fldChar w:fldCharType="begin"/>
                                </w:r>
                                <w:r>
                                  <w:instrText xml:space="preserve"> SEQ Figure \* ARABIC </w:instrText>
                                </w:r>
                              </w:ins>
                              <w:r>
                                <w:fldChar w:fldCharType="separate"/>
                              </w:r>
                              <w:ins w:id="261" w:author="Akemi" w:date="2017-02-01T18:14:00Z">
                                <w:r w:rsidR="007479DB">
                                  <w:rPr>
                                    <w:noProof/>
                                  </w:rPr>
                                  <w:t>5</w:t>
                                </w:r>
                              </w:ins>
                              <w:ins w:id="262" w:author="Akemi" w:date="2017-02-01T17:51:00Z">
                                <w:r>
                                  <w:fldChar w:fldCharType="end"/>
                                </w:r>
                                <w:r>
                                  <w:t>- This page is available once the user selects the desired building.</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7DB1A" id="Text Box 8" o:spid="_x0000_s1036" type="#_x0000_t202" style="position:absolute;margin-left:0;margin-top:670.95pt;width:451.4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" stroked="f">
                  <v:textbox style="mso-fit-shape-to-text:t" inset="0,0,0,0">
                    <w:txbxContent>
                      <w:p w:rsidR="005146D1" w:rsidRPr="00B82AEB" w:rsidRDefault="005146D1">
                        <w:pPr>
                          <w:pStyle w:val="Caption"/>
                          <w:jc w:val="center"/>
                          <w:rPr>
                            <w:noProof/>
                          </w:rPr>
                          <w:pPrChange w:id="263" w:author="Akemi" w:date="2017-02-01T17:51:00Z">
                            <w:pPr>
                              <w:pStyle w:val="Heading3"/>
                            </w:pPr>
                          </w:pPrChange>
                        </w:pPr>
                        <w:ins w:id="264" w:author="Akemi" w:date="2017-02-01T17:51:00Z">
                          <w:r>
                            <w:t xml:space="preserve">Figure </w:t>
                          </w:r>
                          <w:r>
                            <w:fldChar w:fldCharType="begin"/>
                          </w:r>
                          <w:r>
                            <w:instrText xml:space="preserve"> SEQ Figure \* ARABIC </w:instrText>
                          </w:r>
                        </w:ins>
                        <w:r>
                          <w:fldChar w:fldCharType="separate"/>
                        </w:r>
                        <w:ins w:id="265" w:author="Akemi" w:date="2017-02-01T18:14:00Z">
                          <w:r w:rsidR="007479DB">
                            <w:rPr>
                              <w:noProof/>
                            </w:rPr>
                            <w:t>5</w:t>
                          </w:r>
                        </w:ins>
                        <w:ins w:id="266" w:author="Akemi" w:date="2017-02-01T17:51:00Z">
                          <w:r>
                            <w:fldChar w:fldCharType="end"/>
                          </w:r>
                          <w:r>
                            <w:t>- This page is available once the user selects the desired building.</w:t>
                          </w:r>
                        </w:ins>
                      </w:p>
                    </w:txbxContent>
                  </v:textbox>
                  <w10:wrap type="square"/>
                </v:shape>
              </w:pict>
            </mc:Fallback>
          </mc:AlternateContent>
        </w:r>
      </w:ins>
      <w:ins w:id="267" w:author="Akemi" w:date="2017-02-01T17:50:00Z">
        <w:r>
          <w:rPr>
            <w:noProof/>
            <w:lang w:val="en-US" w:eastAsia="ja-JP"/>
            <w:rPrChange w:id="268" w:author="Unknown">
              <w:rPr>
                <w:noProof/>
                <w:lang w:val="en-US" w:eastAsia="ja-JP"/>
              </w:rPr>
            </w:rPrChange>
          </w:rPr>
          <w:drawing>
            <wp:anchor distT="0" distB="0" distL="114300" distR="114300" simplePos="0" relativeHeight="251627520" behindDoc="0" locked="0" layoutInCell="1" allowOverlap="1" wp14:anchorId="5FEAAD34" wp14:editId="64E8BD36">
              <wp:simplePos x="0" y="0"/>
              <wp:positionH relativeFrom="column">
                <wp:posOffset>0</wp:posOffset>
              </wp:positionH>
              <wp:positionV relativeFrom="paragraph">
                <wp:posOffset>303589</wp:posOffset>
              </wp:positionV>
              <wp:extent cx="5733415" cy="8160385"/>
              <wp:effectExtent l="0" t="0" r="63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uildingsInfo.jpg"/>
                      <pic:cNvPicPr/>
                    </pic:nvPicPr>
                    <pic:blipFill>
                      <a:blip r:embed="rId30">
                        <a:extLst>
                          <a:ext uri="{28A0092B-C50C-407E-A947-70E740481C1C}">
                            <a14:useLocalDpi xmlns:a14="http://schemas.microsoft.com/office/drawing/2010/main" val="0"/>
                          </a:ext>
                        </a:extLst>
                      </a:blip>
                      <a:stretch>
                        <a:fillRect/>
                      </a:stretch>
                    </pic:blipFill>
                    <pic:spPr>
                      <a:xfrm>
                        <a:off x="0" y="0"/>
                        <a:ext cx="5733415" cy="8160385"/>
                      </a:xfrm>
                      <a:prstGeom prst="rect">
                        <a:avLst/>
                      </a:prstGeom>
                    </pic:spPr>
                  </pic:pic>
                </a:graphicData>
              </a:graphic>
            </wp:anchor>
          </w:drawing>
        </w:r>
      </w:ins>
      <w:ins w:id="269" w:author="Simon Wu" w:date="2017-02-01T16:06:00Z">
        <w:r w:rsidR="002B77D3" w:rsidRPr="005902E2">
          <w:rPr>
            <w:b/>
            <w:u w:val="single"/>
          </w:rPr>
          <w:t>BUILDINGS INFO</w:t>
        </w:r>
      </w:ins>
      <w:bookmarkEnd w:id="257"/>
    </w:p>
    <w:p w:rsidR="009D3A0A" w:rsidDel="008E2DF8" w:rsidRDefault="00457E88">
      <w:pPr>
        <w:pStyle w:val="Heading3"/>
        <w:rPr>
          <w:del w:id="270" w:author="Unknown"/>
        </w:rPr>
        <w:pPrChange w:id="271" w:author="Akemi" w:date="2017-02-01T17:51:00Z">
          <w:pPr/>
        </w:pPrChange>
      </w:pPr>
      <w:bookmarkStart w:id="272" w:name="_Toc475063959"/>
      <w:ins w:id="273" w:author="Akemi" w:date="2017-02-01T19:19:00Z">
        <w:r w:rsidRPr="00B176D8">
          <w:rPr>
            <w:noProof/>
            <w:lang w:val="en-US" w:eastAsia="ja-JP"/>
          </w:rPr>
          <w:lastRenderedPageBreak/>
          <w:drawing>
            <wp:anchor distT="0" distB="0" distL="114300" distR="114300" simplePos="0" relativeHeight="251685888" behindDoc="0" locked="0" layoutInCell="1" allowOverlap="1" wp14:anchorId="3031B5AD" wp14:editId="33005BF7">
              <wp:simplePos x="0" y="0"/>
              <wp:positionH relativeFrom="column">
                <wp:posOffset>0</wp:posOffset>
              </wp:positionH>
              <wp:positionV relativeFrom="paragraph">
                <wp:posOffset>323850</wp:posOffset>
              </wp:positionV>
              <wp:extent cx="5733415" cy="8235315"/>
              <wp:effectExtent l="0" t="0" r="63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ildingsInfo_PRINT.jpg"/>
                      <pic:cNvPicPr/>
                    </pic:nvPicPr>
                    <pic:blipFill>
                      <a:blip r:embed="rId31">
                        <a:extLst>
                          <a:ext uri="{28A0092B-C50C-407E-A947-70E740481C1C}">
                            <a14:useLocalDpi xmlns:a14="http://schemas.microsoft.com/office/drawing/2010/main" val="0"/>
                          </a:ext>
                        </a:extLst>
                      </a:blip>
                      <a:stretch>
                        <a:fillRect/>
                      </a:stretch>
                    </pic:blipFill>
                    <pic:spPr>
                      <a:xfrm>
                        <a:off x="0" y="0"/>
                        <a:ext cx="5733415" cy="8235315"/>
                      </a:xfrm>
                      <a:prstGeom prst="rect">
                        <a:avLst/>
                      </a:prstGeom>
                    </pic:spPr>
                  </pic:pic>
                </a:graphicData>
              </a:graphic>
            </wp:anchor>
          </w:drawing>
        </w:r>
        <w:r w:rsidR="008E2DF8">
          <w:t>BUILDINGS INFO (PRINT PAGE)</w:t>
        </w:r>
      </w:ins>
      <w:bookmarkEnd w:id="272"/>
    </w:p>
    <w:p w:rsidR="008E2DF8" w:rsidRPr="008E2DF8" w:rsidRDefault="008E2DF8">
      <w:pPr>
        <w:rPr>
          <w:ins w:id="274" w:author="Akemi" w:date="2017-02-01T19:19:00Z"/>
          <w:rPrChange w:id="275" w:author="Akemi" w:date="2017-02-01T19:19:00Z">
            <w:rPr>
              <w:ins w:id="276" w:author="Akemi" w:date="2017-02-01T19:19:00Z"/>
              <w:b/>
              <w:u w:val="single"/>
            </w:rPr>
          </w:rPrChange>
        </w:rPr>
      </w:pPr>
    </w:p>
    <w:p w:rsidR="002B77D3" w:rsidDel="005146D1" w:rsidRDefault="005146D1">
      <w:pPr>
        <w:pStyle w:val="Heading3"/>
        <w:rPr>
          <w:ins w:id="277" w:author="Simon Wu" w:date="2017-02-01T16:55:00Z"/>
          <w:del w:id="278" w:author="Akemi" w:date="2017-02-01T17:54:00Z"/>
          <w:b/>
          <w:u w:val="single"/>
        </w:rPr>
        <w:pPrChange w:id="279" w:author="Simon Wu" w:date="2017-02-01T16:07:00Z">
          <w:pPr/>
        </w:pPrChange>
      </w:pPr>
      <w:bookmarkStart w:id="280" w:name="_Toc475063960"/>
      <w:ins w:id="281" w:author="Akemi" w:date="2017-02-01T17:53:00Z">
        <w:r w:rsidRPr="00B176D8">
          <w:rPr>
            <w:noProof/>
            <w:lang w:val="en-US" w:eastAsia="ja-JP"/>
          </w:rPr>
          <w:lastRenderedPageBreak/>
          <mc:AlternateContent>
            <mc:Choice Requires="wps">
              <w:drawing>
                <wp:anchor distT="0" distB="0" distL="114300" distR="114300" simplePos="0" relativeHeight="251639808" behindDoc="0" locked="0" layoutInCell="1" allowOverlap="1" wp14:anchorId="4C55FD85" wp14:editId="47EDD268">
                  <wp:simplePos x="0" y="0"/>
                  <wp:positionH relativeFrom="column">
                    <wp:posOffset>0</wp:posOffset>
                  </wp:positionH>
                  <wp:positionV relativeFrom="paragraph">
                    <wp:posOffset>8512175</wp:posOffset>
                  </wp:positionV>
                  <wp:extent cx="5733415" cy="635"/>
                  <wp:effectExtent l="0" t="0" r="635" b="18415"/>
                  <wp:wrapSquare wrapText="bothSides"/>
                  <wp:docPr id="10" name="Text Box 10"/>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5146D1" w:rsidRPr="00E50D24" w:rsidRDefault="005146D1">
                              <w:pPr>
                                <w:pStyle w:val="Caption"/>
                                <w:jc w:val="center"/>
                                <w:rPr>
                                  <w:noProof/>
                                </w:rPr>
                                <w:pPrChange w:id="282" w:author="Akemi" w:date="2017-02-01T17:53:00Z">
                                  <w:pPr>
                                    <w:pStyle w:val="Heading3"/>
                                  </w:pPr>
                                </w:pPrChange>
                              </w:pPr>
                              <w:ins w:id="283" w:author="Akemi" w:date="2017-02-01T17:53:00Z">
                                <w:r>
                                  <w:t xml:space="preserve">Figure </w:t>
                                </w:r>
                                <w:r>
                                  <w:fldChar w:fldCharType="begin"/>
                                </w:r>
                                <w:r>
                                  <w:instrText xml:space="preserve"> SEQ Figure \* ARABIC </w:instrText>
                                </w:r>
                              </w:ins>
                              <w:r>
                                <w:fldChar w:fldCharType="separate"/>
                              </w:r>
                              <w:ins w:id="284" w:author="Akemi" w:date="2017-02-01T18:14:00Z">
                                <w:r w:rsidR="007479DB">
                                  <w:rPr>
                                    <w:noProof/>
                                  </w:rPr>
                                  <w:t>6</w:t>
                                </w:r>
                              </w:ins>
                              <w:ins w:id="285" w:author="Akemi" w:date="2017-02-01T17:53:00Z">
                                <w:r>
                                  <w:fldChar w:fldCharType="end"/>
                                </w:r>
                                <w:r>
                                  <w:t xml:space="preserve"> - This is an option for users who may want to search by building rather than where they are.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5FD85" id="Text Box 10" o:spid="_x0000_s1037" type="#_x0000_t202" style="position:absolute;margin-left:0;margin-top:670.25pt;width:451.4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" stroked="f">
                  <v:textbox style="mso-fit-shape-to-text:t" inset="0,0,0,0">
                    <w:txbxContent>
                      <w:p w:rsidR="005146D1" w:rsidRPr="00E50D24" w:rsidRDefault="005146D1">
                        <w:pPr>
                          <w:pStyle w:val="Caption"/>
                          <w:jc w:val="center"/>
                          <w:rPr>
                            <w:noProof/>
                          </w:rPr>
                          <w:pPrChange w:id="286" w:author="Akemi" w:date="2017-02-01T17:53:00Z">
                            <w:pPr>
                              <w:pStyle w:val="Heading3"/>
                            </w:pPr>
                          </w:pPrChange>
                        </w:pPr>
                        <w:ins w:id="287" w:author="Akemi" w:date="2017-02-01T17:53:00Z">
                          <w:r>
                            <w:t xml:space="preserve">Figure </w:t>
                          </w:r>
                          <w:r>
                            <w:fldChar w:fldCharType="begin"/>
                          </w:r>
                          <w:r>
                            <w:instrText xml:space="preserve"> SEQ Figure \* ARABIC </w:instrText>
                          </w:r>
                        </w:ins>
                        <w:r>
                          <w:fldChar w:fldCharType="separate"/>
                        </w:r>
                        <w:ins w:id="288" w:author="Akemi" w:date="2017-02-01T18:14:00Z">
                          <w:r w:rsidR="007479DB">
                            <w:rPr>
                              <w:noProof/>
                            </w:rPr>
                            <w:t>6</w:t>
                          </w:r>
                        </w:ins>
                        <w:ins w:id="289" w:author="Akemi" w:date="2017-02-01T17:53:00Z">
                          <w:r>
                            <w:fldChar w:fldCharType="end"/>
                          </w:r>
                          <w:r>
                            <w:t xml:space="preserve"> - This is an option for users who may want to search by building rather than where they are.</w:t>
                          </w:r>
                        </w:ins>
                      </w:p>
                    </w:txbxContent>
                  </v:textbox>
                  <w10:wrap type="square"/>
                </v:shape>
              </w:pict>
            </mc:Fallback>
          </mc:AlternateContent>
        </w:r>
      </w:ins>
      <w:ins w:id="290" w:author="Akemi" w:date="2017-02-01T17:51:00Z">
        <w:r>
          <w:rPr>
            <w:noProof/>
            <w:lang w:val="en-US" w:eastAsia="ja-JP"/>
            <w:rPrChange w:id="291" w:author="Unknown">
              <w:rPr>
                <w:noProof/>
                <w:lang w:val="en-US" w:eastAsia="ja-JP"/>
              </w:rPr>
            </w:rPrChange>
          </w:rPr>
          <w:drawing>
            <wp:anchor distT="0" distB="0" distL="114300" distR="114300" simplePos="0" relativeHeight="251636736" behindDoc="0" locked="0" layoutInCell="1" allowOverlap="1" wp14:anchorId="1CDB74C4" wp14:editId="4FEA84E3">
              <wp:simplePos x="0" y="0"/>
              <wp:positionH relativeFrom="column">
                <wp:posOffset>0</wp:posOffset>
              </wp:positionH>
              <wp:positionV relativeFrom="paragraph">
                <wp:posOffset>316451</wp:posOffset>
              </wp:positionV>
              <wp:extent cx="5733415" cy="8138795"/>
              <wp:effectExtent l="0" t="0" r="63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ildingsHome.jpg"/>
                      <pic:cNvPicPr/>
                    </pic:nvPicPr>
                    <pic:blipFill>
                      <a:blip r:embed="rId32">
                        <a:extLst>
                          <a:ext uri="{28A0092B-C50C-407E-A947-70E740481C1C}">
                            <a14:useLocalDpi xmlns:a14="http://schemas.microsoft.com/office/drawing/2010/main" val="0"/>
                          </a:ext>
                        </a:extLst>
                      </a:blip>
                      <a:stretch>
                        <a:fillRect/>
                      </a:stretch>
                    </pic:blipFill>
                    <pic:spPr>
                      <a:xfrm>
                        <a:off x="0" y="0"/>
                        <a:ext cx="5733415" cy="8138795"/>
                      </a:xfrm>
                      <a:prstGeom prst="rect">
                        <a:avLst/>
                      </a:prstGeom>
                    </pic:spPr>
                  </pic:pic>
                </a:graphicData>
              </a:graphic>
            </wp:anchor>
          </w:drawing>
        </w:r>
      </w:ins>
      <w:ins w:id="292" w:author="Simon Wu" w:date="2017-02-01T16:07:00Z">
        <w:r w:rsidR="002B77D3" w:rsidRPr="002B77D3">
          <w:rPr>
            <w:b/>
            <w:u w:val="single"/>
            <w:rPrChange w:id="293" w:author="Simon Wu" w:date="2017-02-01T16:07:00Z">
              <w:rPr/>
            </w:rPrChange>
          </w:rPr>
          <w:t>BUILDINGS</w:t>
        </w:r>
      </w:ins>
      <w:bookmarkEnd w:id="280"/>
    </w:p>
    <w:p w:rsidR="009D3A0A" w:rsidDel="00457E88" w:rsidRDefault="00457E88">
      <w:pPr>
        <w:pStyle w:val="Heading3"/>
        <w:rPr>
          <w:del w:id="294" w:author="Unknown"/>
          <w:rFonts w:cstheme="majorHAnsi"/>
        </w:rPr>
        <w:pPrChange w:id="295" w:author="Akemi" w:date="2017-02-01T17:54:00Z">
          <w:pPr/>
        </w:pPrChange>
      </w:pPr>
      <w:bookmarkStart w:id="296" w:name="_Toc475063961"/>
      <w:ins w:id="297" w:author="Akemi" w:date="2017-02-01T19:20:00Z">
        <w:r w:rsidRPr="00B176D8">
          <w:rPr>
            <w:rFonts w:cstheme="majorHAnsi"/>
            <w:noProof/>
            <w:lang w:val="en-US" w:eastAsia="ja-JP"/>
          </w:rPr>
          <w:lastRenderedPageBreak/>
          <w:drawing>
            <wp:anchor distT="0" distB="0" distL="114300" distR="114300" simplePos="0" relativeHeight="251687936" behindDoc="0" locked="0" layoutInCell="1" allowOverlap="1" wp14:anchorId="04CB71EE" wp14:editId="780645E5">
              <wp:simplePos x="0" y="0"/>
              <wp:positionH relativeFrom="column">
                <wp:posOffset>0</wp:posOffset>
              </wp:positionH>
              <wp:positionV relativeFrom="paragraph">
                <wp:posOffset>361950</wp:posOffset>
              </wp:positionV>
              <wp:extent cx="5733415" cy="8258810"/>
              <wp:effectExtent l="0" t="0" r="635"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uildingsHome_PRINT.jpg"/>
                      <pic:cNvPicPr/>
                    </pic:nvPicPr>
                    <pic:blipFill>
                      <a:blip r:embed="rId33">
                        <a:extLst>
                          <a:ext uri="{28A0092B-C50C-407E-A947-70E740481C1C}">
                            <a14:useLocalDpi xmlns:a14="http://schemas.microsoft.com/office/drawing/2010/main" val="0"/>
                          </a:ext>
                        </a:extLst>
                      </a:blip>
                      <a:stretch>
                        <a:fillRect/>
                      </a:stretch>
                    </pic:blipFill>
                    <pic:spPr>
                      <a:xfrm>
                        <a:off x="0" y="0"/>
                        <a:ext cx="5733415" cy="8258810"/>
                      </a:xfrm>
                      <a:prstGeom prst="rect">
                        <a:avLst/>
                      </a:prstGeom>
                    </pic:spPr>
                  </pic:pic>
                </a:graphicData>
              </a:graphic>
            </wp:anchor>
          </w:drawing>
        </w:r>
      </w:ins>
      <w:ins w:id="298" w:author="Akemi" w:date="2017-02-01T19:19:00Z">
        <w:r w:rsidRPr="00000317">
          <w:rPr>
            <w:rFonts w:cstheme="majorHAnsi"/>
          </w:rPr>
          <w:t>BUILDINGS (PRINT_PAGE)</w:t>
        </w:r>
      </w:ins>
      <w:bookmarkEnd w:id="296"/>
    </w:p>
    <w:p w:rsidR="00457E88" w:rsidRPr="00457E88" w:rsidRDefault="00457E88">
      <w:pPr>
        <w:rPr>
          <w:ins w:id="299" w:author="Akemi" w:date="2017-02-01T19:20:00Z"/>
          <w:rPrChange w:id="300" w:author="Akemi" w:date="2017-02-01T19:20:00Z">
            <w:rPr>
              <w:ins w:id="301" w:author="Akemi" w:date="2017-02-01T19:20:00Z"/>
              <w:rFonts w:asciiTheme="majorHAnsi" w:eastAsiaTheme="majorEastAsia" w:hAnsiTheme="majorHAnsi" w:cstheme="majorBidi"/>
              <w:b/>
              <w:color w:val="2F5496" w:themeColor="accent1" w:themeShade="BF"/>
              <w:sz w:val="28"/>
              <w:szCs w:val="28"/>
              <w:u w:val="single"/>
            </w:rPr>
          </w:rPrChange>
        </w:rPr>
      </w:pPr>
    </w:p>
    <w:p w:rsidR="002B77D3" w:rsidDel="005146D1" w:rsidRDefault="005146D1">
      <w:pPr>
        <w:pStyle w:val="Heading3"/>
        <w:rPr>
          <w:ins w:id="302" w:author="Simon Wu" w:date="2017-02-01T16:55:00Z"/>
          <w:del w:id="303" w:author="Akemi" w:date="2017-02-01T17:56:00Z"/>
          <w:b/>
          <w:u w:val="single"/>
        </w:rPr>
        <w:pPrChange w:id="304" w:author="Simon Wu" w:date="2017-02-01T16:08:00Z">
          <w:pPr/>
        </w:pPrChange>
      </w:pPr>
      <w:bookmarkStart w:id="305" w:name="_Toc475063962"/>
      <w:ins w:id="306" w:author="Akemi" w:date="2017-02-01T17:56:00Z">
        <w:r w:rsidRPr="00B176D8">
          <w:rPr>
            <w:noProof/>
            <w:lang w:val="en-US" w:eastAsia="ja-JP"/>
          </w:rPr>
          <w:lastRenderedPageBreak/>
          <mc:AlternateContent>
            <mc:Choice Requires="wps">
              <w:drawing>
                <wp:anchor distT="0" distB="0" distL="114300" distR="114300" simplePos="0" relativeHeight="251651072" behindDoc="0" locked="0" layoutInCell="1" allowOverlap="1" wp14:anchorId="2C8F30F1" wp14:editId="79B538A1">
                  <wp:simplePos x="0" y="0"/>
                  <wp:positionH relativeFrom="column">
                    <wp:posOffset>0</wp:posOffset>
                  </wp:positionH>
                  <wp:positionV relativeFrom="paragraph">
                    <wp:posOffset>8481695</wp:posOffset>
                  </wp:positionV>
                  <wp:extent cx="5733415" cy="635"/>
                  <wp:effectExtent l="0" t="0" r="635" b="18415"/>
                  <wp:wrapSquare wrapText="bothSides"/>
                  <wp:docPr id="12" name="Text Box 12"/>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5146D1" w:rsidRPr="00E603B9" w:rsidRDefault="005146D1">
                              <w:pPr>
                                <w:pStyle w:val="Caption"/>
                                <w:jc w:val="center"/>
                                <w:rPr>
                                  <w:noProof/>
                                </w:rPr>
                                <w:pPrChange w:id="307" w:author="Akemi" w:date="2017-02-01T17:56:00Z">
                                  <w:pPr>
                                    <w:pStyle w:val="Heading3"/>
                                  </w:pPr>
                                </w:pPrChange>
                              </w:pPr>
                              <w:ins w:id="308" w:author="Akemi" w:date="2017-02-01T17:56:00Z">
                                <w:r>
                                  <w:t xml:space="preserve">Figure </w:t>
                                </w:r>
                                <w:r>
                                  <w:fldChar w:fldCharType="begin"/>
                                </w:r>
                                <w:r>
                                  <w:instrText xml:space="preserve"> SEQ Figure \* ARABIC </w:instrText>
                                </w:r>
                              </w:ins>
                              <w:r>
                                <w:fldChar w:fldCharType="separate"/>
                              </w:r>
                              <w:ins w:id="309" w:author="Akemi" w:date="2017-02-01T18:14:00Z">
                                <w:r w:rsidR="007479DB">
                                  <w:rPr>
                                    <w:noProof/>
                                  </w:rPr>
                                  <w:t>7</w:t>
                                </w:r>
                              </w:ins>
                              <w:ins w:id="310" w:author="Akemi" w:date="2017-02-01T17:56:00Z">
                                <w:r>
                                  <w:fldChar w:fldCharType="end"/>
                                </w:r>
                                <w:r>
                                  <w:t xml:space="preserve"> - Users may contact the developers directly from this page.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F30F1" id="Text Box 12" o:spid="_x0000_s1038" type="#_x0000_t202" style="position:absolute;margin-left:0;margin-top:667.85pt;width:451.4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vFULwIAAGY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" stroked="f">
                  <v:textbox style="mso-fit-shape-to-text:t" inset="0,0,0,0">
                    <w:txbxContent>
                      <w:p w:rsidR="005146D1" w:rsidRPr="00E603B9" w:rsidRDefault="005146D1">
                        <w:pPr>
                          <w:pStyle w:val="Caption"/>
                          <w:jc w:val="center"/>
                          <w:rPr>
                            <w:noProof/>
                          </w:rPr>
                          <w:pPrChange w:id="311" w:author="Akemi" w:date="2017-02-01T17:56:00Z">
                            <w:pPr>
                              <w:pStyle w:val="Heading3"/>
                            </w:pPr>
                          </w:pPrChange>
                        </w:pPr>
                        <w:ins w:id="312" w:author="Akemi" w:date="2017-02-01T17:56:00Z">
                          <w:r>
                            <w:t xml:space="preserve">Figure </w:t>
                          </w:r>
                          <w:r>
                            <w:fldChar w:fldCharType="begin"/>
                          </w:r>
                          <w:r>
                            <w:instrText xml:space="preserve"> SEQ Figure \* ARABIC </w:instrText>
                          </w:r>
                        </w:ins>
                        <w:r>
                          <w:fldChar w:fldCharType="separate"/>
                        </w:r>
                        <w:ins w:id="313" w:author="Akemi" w:date="2017-02-01T18:14:00Z">
                          <w:r w:rsidR="007479DB">
                            <w:rPr>
                              <w:noProof/>
                            </w:rPr>
                            <w:t>7</w:t>
                          </w:r>
                        </w:ins>
                        <w:ins w:id="314" w:author="Akemi" w:date="2017-02-01T17:56:00Z">
                          <w:r>
                            <w:fldChar w:fldCharType="end"/>
                          </w:r>
                          <w:r>
                            <w:t xml:space="preserve"> - Users may contact the developers directly from this page.</w:t>
                          </w:r>
                        </w:ins>
                      </w:p>
                    </w:txbxContent>
                  </v:textbox>
                  <w10:wrap type="square"/>
                </v:shape>
              </w:pict>
            </mc:Fallback>
          </mc:AlternateContent>
        </w:r>
      </w:ins>
      <w:ins w:id="315" w:author="Akemi" w:date="2017-02-01T17:55:00Z">
        <w:r>
          <w:rPr>
            <w:noProof/>
            <w:lang w:val="en-US" w:eastAsia="ja-JP"/>
            <w:rPrChange w:id="316" w:author="Unknown">
              <w:rPr>
                <w:noProof/>
                <w:lang w:val="en-US" w:eastAsia="ja-JP"/>
              </w:rPr>
            </w:rPrChange>
          </w:rPr>
          <w:drawing>
            <wp:anchor distT="0" distB="0" distL="114300" distR="114300" simplePos="0" relativeHeight="251645952" behindDoc="0" locked="0" layoutInCell="1" allowOverlap="1" wp14:anchorId="01005AB0" wp14:editId="173E139C">
              <wp:simplePos x="0" y="0"/>
              <wp:positionH relativeFrom="column">
                <wp:posOffset>-59</wp:posOffset>
              </wp:positionH>
              <wp:positionV relativeFrom="paragraph">
                <wp:posOffset>285750</wp:posOffset>
              </wp:positionV>
              <wp:extent cx="5733415" cy="8138795"/>
              <wp:effectExtent l="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act_us.jpg"/>
                      <pic:cNvPicPr/>
                    </pic:nvPicPr>
                    <pic:blipFill>
                      <a:blip r:embed="rId34">
                        <a:extLst>
                          <a:ext uri="{28A0092B-C50C-407E-A947-70E740481C1C}">
                            <a14:useLocalDpi xmlns:a14="http://schemas.microsoft.com/office/drawing/2010/main" val="0"/>
                          </a:ext>
                        </a:extLst>
                      </a:blip>
                      <a:stretch>
                        <a:fillRect/>
                      </a:stretch>
                    </pic:blipFill>
                    <pic:spPr>
                      <a:xfrm>
                        <a:off x="0" y="0"/>
                        <a:ext cx="5733415" cy="8138795"/>
                      </a:xfrm>
                      <a:prstGeom prst="rect">
                        <a:avLst/>
                      </a:prstGeom>
                    </pic:spPr>
                  </pic:pic>
                </a:graphicData>
              </a:graphic>
            </wp:anchor>
          </w:drawing>
        </w:r>
      </w:ins>
      <w:ins w:id="317" w:author="Simon Wu" w:date="2017-02-01T16:53:00Z">
        <w:r w:rsidR="005902E2" w:rsidRPr="005902E2">
          <w:rPr>
            <w:b/>
            <w:u w:val="single"/>
            <w:rPrChange w:id="318" w:author="Simon Wu" w:date="2017-02-01T16:54:00Z">
              <w:rPr/>
            </w:rPrChange>
          </w:rPr>
          <w:t>CONTACT</w:t>
        </w:r>
      </w:ins>
      <w:bookmarkEnd w:id="305"/>
    </w:p>
    <w:p w:rsidR="009D3A0A" w:rsidDel="00457E88" w:rsidRDefault="00457E88">
      <w:pPr>
        <w:pStyle w:val="Heading3"/>
        <w:rPr>
          <w:del w:id="319" w:author="Unknown"/>
        </w:rPr>
        <w:pPrChange w:id="320" w:author="Akemi" w:date="2017-02-01T17:56:00Z">
          <w:pPr/>
        </w:pPrChange>
      </w:pPr>
      <w:bookmarkStart w:id="321" w:name="_Toc475063963"/>
      <w:ins w:id="322" w:author="Akemi" w:date="2017-02-01T19:21:00Z">
        <w:r w:rsidRPr="00B176D8">
          <w:rPr>
            <w:noProof/>
            <w:lang w:val="en-US" w:eastAsia="ja-JP"/>
          </w:rPr>
          <w:lastRenderedPageBreak/>
          <w:drawing>
            <wp:anchor distT="0" distB="0" distL="114300" distR="114300" simplePos="0" relativeHeight="251691008" behindDoc="1" locked="0" layoutInCell="1" allowOverlap="1" wp14:anchorId="64CCDD46" wp14:editId="33AF7A1D">
              <wp:simplePos x="0" y="0"/>
              <wp:positionH relativeFrom="column">
                <wp:posOffset>0</wp:posOffset>
              </wp:positionH>
              <wp:positionV relativeFrom="paragraph">
                <wp:posOffset>369570</wp:posOffset>
              </wp:positionV>
              <wp:extent cx="5733415" cy="8138795"/>
              <wp:effectExtent l="0" t="0" r="635" b="0"/>
              <wp:wrapTight wrapText="bothSides">
                <wp:wrapPolygon edited="0">
                  <wp:start x="0" y="0"/>
                  <wp:lineTo x="0" y="21538"/>
                  <wp:lineTo x="21531" y="21538"/>
                  <wp:lineTo x="2153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act_us_PRINT.jpg"/>
                      <pic:cNvPicPr/>
                    </pic:nvPicPr>
                    <pic:blipFill>
                      <a:blip r:embed="rId35">
                        <a:extLst>
                          <a:ext uri="{28A0092B-C50C-407E-A947-70E740481C1C}">
                            <a14:useLocalDpi xmlns:a14="http://schemas.microsoft.com/office/drawing/2010/main" val="0"/>
                          </a:ext>
                        </a:extLst>
                      </a:blip>
                      <a:stretch>
                        <a:fillRect/>
                      </a:stretch>
                    </pic:blipFill>
                    <pic:spPr>
                      <a:xfrm>
                        <a:off x="0" y="0"/>
                        <a:ext cx="5733415" cy="8138795"/>
                      </a:xfrm>
                      <a:prstGeom prst="rect">
                        <a:avLst/>
                      </a:prstGeom>
                    </pic:spPr>
                  </pic:pic>
                </a:graphicData>
              </a:graphic>
            </wp:anchor>
          </w:drawing>
        </w:r>
        <w:r>
          <w:t>CONTACT (PRINT PAGE)</w:t>
        </w:r>
      </w:ins>
      <w:bookmarkEnd w:id="321"/>
    </w:p>
    <w:p w:rsidR="00457E88" w:rsidRPr="00457E88" w:rsidRDefault="00457E88">
      <w:pPr>
        <w:rPr>
          <w:ins w:id="323" w:author="Akemi" w:date="2017-02-01T19:21:00Z"/>
        </w:rPr>
      </w:pPr>
    </w:p>
    <w:p w:rsidR="005902E2" w:rsidDel="005146D1" w:rsidRDefault="005146D1">
      <w:pPr>
        <w:pStyle w:val="Heading3"/>
        <w:rPr>
          <w:ins w:id="324" w:author="Simon Wu" w:date="2017-02-01T16:55:00Z"/>
          <w:del w:id="325" w:author="Akemi" w:date="2017-02-01T18:01:00Z"/>
          <w:b/>
          <w:u w:val="single"/>
        </w:rPr>
        <w:pPrChange w:id="326" w:author="Simon Wu" w:date="2017-02-01T16:53:00Z">
          <w:pPr/>
        </w:pPrChange>
      </w:pPr>
      <w:bookmarkStart w:id="327" w:name="_Toc475063964"/>
      <w:ins w:id="328" w:author="Akemi" w:date="2017-02-01T17:58:00Z">
        <w:r w:rsidRPr="00B176D8">
          <w:rPr>
            <w:noProof/>
            <w:lang w:val="en-US" w:eastAsia="ja-JP"/>
          </w:rPr>
          <w:lastRenderedPageBreak/>
          <mc:AlternateContent>
            <mc:Choice Requires="wps">
              <w:drawing>
                <wp:anchor distT="0" distB="0" distL="114300" distR="114300" simplePos="0" relativeHeight="251660288" behindDoc="0" locked="0" layoutInCell="1" allowOverlap="1" wp14:anchorId="47BA19F5" wp14:editId="18E9F645">
                  <wp:simplePos x="0" y="0"/>
                  <wp:positionH relativeFrom="column">
                    <wp:posOffset>0</wp:posOffset>
                  </wp:positionH>
                  <wp:positionV relativeFrom="paragraph">
                    <wp:posOffset>8498205</wp:posOffset>
                  </wp:positionV>
                  <wp:extent cx="5733415" cy="635"/>
                  <wp:effectExtent l="0" t="0" r="635" b="18415"/>
                  <wp:wrapSquare wrapText="bothSides"/>
                  <wp:docPr id="14" name="Text Box 14"/>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5146D1" w:rsidRPr="00102F19" w:rsidRDefault="005146D1">
                              <w:pPr>
                                <w:pStyle w:val="Caption"/>
                                <w:jc w:val="center"/>
                                <w:rPr>
                                  <w:noProof/>
                                </w:rPr>
                                <w:pPrChange w:id="329" w:author="Akemi" w:date="2017-02-01T17:58:00Z">
                                  <w:pPr>
                                    <w:pStyle w:val="Heading3"/>
                                  </w:pPr>
                                </w:pPrChange>
                              </w:pPr>
                              <w:ins w:id="330" w:author="Akemi" w:date="2017-02-01T17:58:00Z">
                                <w:r>
                                  <w:t xml:space="preserve">Figure </w:t>
                                </w:r>
                                <w:r>
                                  <w:fldChar w:fldCharType="begin"/>
                                </w:r>
                                <w:r>
                                  <w:instrText xml:space="preserve"> SEQ Figure \* ARABIC </w:instrText>
                                </w:r>
                              </w:ins>
                              <w:r>
                                <w:fldChar w:fldCharType="separate"/>
                              </w:r>
                              <w:ins w:id="331" w:author="Akemi" w:date="2017-02-01T18:14:00Z">
                                <w:r w:rsidR="007479DB">
                                  <w:rPr>
                                    <w:noProof/>
                                  </w:rPr>
                                  <w:t>8</w:t>
                                </w:r>
                              </w:ins>
                              <w:ins w:id="332" w:author="Akemi" w:date="2017-02-01T17:58:00Z">
                                <w:r>
                                  <w:fldChar w:fldCharType="end"/>
                                </w:r>
                                <w:r>
                                  <w:t xml:space="preserve"> - Glossary, equipped with a comments section so suggestions can be given out by users.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A19F5" id="Text Box 14" o:spid="_x0000_s1039" type="#_x0000_t202" style="position:absolute;margin-left:0;margin-top:669.15pt;width:451.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" stroked="f">
                  <v:textbox style="mso-fit-shape-to-text:t" inset="0,0,0,0">
                    <w:txbxContent>
                      <w:p w:rsidR="005146D1" w:rsidRPr="00102F19" w:rsidRDefault="005146D1">
                        <w:pPr>
                          <w:pStyle w:val="Caption"/>
                          <w:jc w:val="center"/>
                          <w:rPr>
                            <w:noProof/>
                          </w:rPr>
                          <w:pPrChange w:id="333" w:author="Akemi" w:date="2017-02-01T17:58:00Z">
                            <w:pPr>
                              <w:pStyle w:val="Heading3"/>
                            </w:pPr>
                          </w:pPrChange>
                        </w:pPr>
                        <w:ins w:id="334" w:author="Akemi" w:date="2017-02-01T17:58:00Z">
                          <w:r>
                            <w:t xml:space="preserve">Figure </w:t>
                          </w:r>
                          <w:r>
                            <w:fldChar w:fldCharType="begin"/>
                          </w:r>
                          <w:r>
                            <w:instrText xml:space="preserve"> SEQ Figure \* ARABIC </w:instrText>
                          </w:r>
                        </w:ins>
                        <w:r>
                          <w:fldChar w:fldCharType="separate"/>
                        </w:r>
                        <w:ins w:id="335" w:author="Akemi" w:date="2017-02-01T18:14:00Z">
                          <w:r w:rsidR="007479DB">
                            <w:rPr>
                              <w:noProof/>
                            </w:rPr>
                            <w:t>8</w:t>
                          </w:r>
                        </w:ins>
                        <w:ins w:id="336" w:author="Akemi" w:date="2017-02-01T17:58:00Z">
                          <w:r>
                            <w:fldChar w:fldCharType="end"/>
                          </w:r>
                          <w:r>
                            <w:t xml:space="preserve"> - Glossary, equipped with a comments section so suggestions can be given out by users.</w:t>
                          </w:r>
                        </w:ins>
                      </w:p>
                    </w:txbxContent>
                  </v:textbox>
                  <w10:wrap type="square"/>
                </v:shape>
              </w:pict>
            </mc:Fallback>
          </mc:AlternateContent>
        </w:r>
      </w:ins>
      <w:ins w:id="337" w:author="Akemi" w:date="2017-02-01T17:57:00Z">
        <w:r>
          <w:rPr>
            <w:noProof/>
            <w:lang w:val="en-US" w:eastAsia="ja-JP"/>
            <w:rPrChange w:id="338" w:author="Unknown">
              <w:rPr>
                <w:noProof/>
                <w:lang w:val="en-US" w:eastAsia="ja-JP"/>
              </w:rPr>
            </w:rPrChange>
          </w:rPr>
          <w:drawing>
            <wp:anchor distT="0" distB="0" distL="114300" distR="114300" simplePos="0" relativeHeight="251657216" behindDoc="0" locked="0" layoutInCell="1" allowOverlap="1" wp14:anchorId="1E0FCF82" wp14:editId="68C9A851">
              <wp:simplePos x="0" y="0"/>
              <wp:positionH relativeFrom="column">
                <wp:posOffset>0</wp:posOffset>
              </wp:positionH>
              <wp:positionV relativeFrom="paragraph">
                <wp:posOffset>280699</wp:posOffset>
              </wp:positionV>
              <wp:extent cx="5733415" cy="8160385"/>
              <wp:effectExtent l="0" t="0" r="63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lossary.jpg"/>
                      <pic:cNvPicPr/>
                    </pic:nvPicPr>
                    <pic:blipFill>
                      <a:blip r:embed="rId36">
                        <a:extLst>
                          <a:ext uri="{28A0092B-C50C-407E-A947-70E740481C1C}">
                            <a14:useLocalDpi xmlns:a14="http://schemas.microsoft.com/office/drawing/2010/main" val="0"/>
                          </a:ext>
                        </a:extLst>
                      </a:blip>
                      <a:stretch>
                        <a:fillRect/>
                      </a:stretch>
                    </pic:blipFill>
                    <pic:spPr>
                      <a:xfrm>
                        <a:off x="0" y="0"/>
                        <a:ext cx="5733415" cy="8160385"/>
                      </a:xfrm>
                      <a:prstGeom prst="rect">
                        <a:avLst/>
                      </a:prstGeom>
                    </pic:spPr>
                  </pic:pic>
                </a:graphicData>
              </a:graphic>
            </wp:anchor>
          </w:drawing>
        </w:r>
      </w:ins>
      <w:ins w:id="339" w:author="Simon Wu" w:date="2017-02-01T16:53:00Z">
        <w:r w:rsidR="005902E2" w:rsidRPr="005902E2">
          <w:rPr>
            <w:b/>
            <w:u w:val="single"/>
            <w:rPrChange w:id="340" w:author="Simon Wu" w:date="2017-02-01T16:54:00Z">
              <w:rPr/>
            </w:rPrChange>
          </w:rPr>
          <w:t>GLOSSARY</w:t>
        </w:r>
      </w:ins>
      <w:bookmarkEnd w:id="327"/>
    </w:p>
    <w:p w:rsidR="009D3A0A" w:rsidRDefault="00457E88">
      <w:pPr>
        <w:pStyle w:val="Heading3"/>
        <w:rPr>
          <w:ins w:id="341" w:author="Akemi" w:date="2017-02-01T19:22:00Z"/>
        </w:rPr>
        <w:pPrChange w:id="342" w:author="Akemi" w:date="2017-02-01T18:01:00Z">
          <w:pPr/>
        </w:pPrChange>
      </w:pPr>
      <w:bookmarkStart w:id="343" w:name="_Toc475063965"/>
      <w:ins w:id="344" w:author="Akemi" w:date="2017-02-01T19:22:00Z">
        <w:r w:rsidRPr="00B176D8">
          <w:rPr>
            <w:noProof/>
            <w:lang w:val="en-US" w:eastAsia="ja-JP"/>
          </w:rPr>
          <w:lastRenderedPageBreak/>
          <w:drawing>
            <wp:anchor distT="0" distB="0" distL="114300" distR="114300" simplePos="0" relativeHeight="251693056" behindDoc="0" locked="0" layoutInCell="1" allowOverlap="1" wp14:anchorId="38E50D33" wp14:editId="19B67FA7">
              <wp:simplePos x="0" y="0"/>
              <wp:positionH relativeFrom="column">
                <wp:posOffset>0</wp:posOffset>
              </wp:positionH>
              <wp:positionV relativeFrom="paragraph">
                <wp:posOffset>419100</wp:posOffset>
              </wp:positionV>
              <wp:extent cx="5733415" cy="8022590"/>
              <wp:effectExtent l="0" t="0" r="63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lossary print.jpg"/>
                      <pic:cNvPicPr/>
                    </pic:nvPicPr>
                    <pic:blipFill>
                      <a:blip r:embed="rId37">
                        <a:extLst>
                          <a:ext uri="{28A0092B-C50C-407E-A947-70E740481C1C}">
                            <a14:useLocalDpi xmlns:a14="http://schemas.microsoft.com/office/drawing/2010/main" val="0"/>
                          </a:ext>
                        </a:extLst>
                      </a:blip>
                      <a:stretch>
                        <a:fillRect/>
                      </a:stretch>
                    </pic:blipFill>
                    <pic:spPr>
                      <a:xfrm>
                        <a:off x="0" y="0"/>
                        <a:ext cx="5733415" cy="8022590"/>
                      </a:xfrm>
                      <a:prstGeom prst="rect">
                        <a:avLst/>
                      </a:prstGeom>
                    </pic:spPr>
                  </pic:pic>
                </a:graphicData>
              </a:graphic>
            </wp:anchor>
          </w:drawing>
        </w:r>
        <w:r>
          <w:t>GLOSSARY (PRINT PAGE)</w:t>
        </w:r>
        <w:bookmarkEnd w:id="343"/>
      </w:ins>
    </w:p>
    <w:p w:rsidR="00457E88" w:rsidRPr="00457E88" w:rsidRDefault="00457E88">
      <w:pPr>
        <w:rPr>
          <w:ins w:id="345" w:author="Simon Wu" w:date="2017-02-01T16:53:00Z"/>
        </w:rPr>
      </w:pPr>
    </w:p>
    <w:p w:rsidR="005902E2" w:rsidDel="007479DB" w:rsidRDefault="007479DB">
      <w:pPr>
        <w:pStyle w:val="Heading3"/>
        <w:rPr>
          <w:ins w:id="346" w:author="Simon Wu" w:date="2017-02-01T16:55:00Z"/>
          <w:del w:id="347" w:author="Akemi" w:date="2017-02-01T18:06:00Z"/>
          <w:b/>
          <w:u w:val="single"/>
        </w:rPr>
        <w:pPrChange w:id="348" w:author="Simon Wu" w:date="2017-02-01T16:54:00Z">
          <w:pPr/>
        </w:pPrChange>
      </w:pPr>
      <w:bookmarkStart w:id="349" w:name="_Toc475063966"/>
      <w:ins w:id="350" w:author="Akemi" w:date="2017-02-01T18:06:00Z">
        <w:r w:rsidRPr="00B176D8">
          <w:rPr>
            <w:noProof/>
            <w:lang w:val="en-US" w:eastAsia="ja-JP"/>
          </w:rPr>
          <w:lastRenderedPageBreak/>
          <mc:AlternateContent>
            <mc:Choice Requires="wps">
              <w:drawing>
                <wp:anchor distT="0" distB="0" distL="114300" distR="114300" simplePos="0" relativeHeight="251676672" behindDoc="0" locked="0" layoutInCell="1" allowOverlap="1" wp14:anchorId="4CEB8A19" wp14:editId="23A62A1C">
                  <wp:simplePos x="0" y="0"/>
                  <wp:positionH relativeFrom="column">
                    <wp:posOffset>0</wp:posOffset>
                  </wp:positionH>
                  <wp:positionV relativeFrom="paragraph">
                    <wp:posOffset>8434705</wp:posOffset>
                  </wp:positionV>
                  <wp:extent cx="5733415" cy="635"/>
                  <wp:effectExtent l="0" t="0" r="635" b="18415"/>
                  <wp:wrapSquare wrapText="bothSides"/>
                  <wp:docPr id="16" name="Text Box 16"/>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7479DB" w:rsidRPr="005D783A" w:rsidRDefault="007479DB">
                              <w:pPr>
                                <w:pStyle w:val="Caption"/>
                                <w:jc w:val="center"/>
                                <w:rPr>
                                  <w:u w:val="single"/>
                                </w:rPr>
                                <w:pPrChange w:id="351" w:author="Akemi" w:date="2017-02-01T18:06:00Z">
                                  <w:pPr>
                                    <w:pStyle w:val="Heading3"/>
                                  </w:pPr>
                                </w:pPrChange>
                              </w:pPr>
                              <w:ins w:id="352" w:author="Akemi" w:date="2017-02-01T18:06:00Z">
                                <w:r>
                                  <w:t xml:space="preserve">Figure </w:t>
                                </w:r>
                                <w:r>
                                  <w:fldChar w:fldCharType="begin"/>
                                </w:r>
                                <w:r>
                                  <w:instrText xml:space="preserve"> SEQ Figure \* ARABIC </w:instrText>
                                </w:r>
                              </w:ins>
                              <w:r>
                                <w:fldChar w:fldCharType="separate"/>
                              </w:r>
                              <w:ins w:id="353" w:author="Akemi" w:date="2017-02-01T18:14:00Z">
                                <w:r>
                                  <w:rPr>
                                    <w:noProof/>
                                  </w:rPr>
                                  <w:t>9</w:t>
                                </w:r>
                              </w:ins>
                              <w:ins w:id="354" w:author="Akemi" w:date="2017-02-01T18:06:00Z">
                                <w:r>
                                  <w:fldChar w:fldCharType="end"/>
                                </w:r>
                                <w:r>
                                  <w:t xml:space="preserve"> - The user log-in page can be accessed from the top right-hand corner.</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B8A19" id="Text Box 16" o:spid="_x0000_s1040" type="#_x0000_t202" style="position:absolute;margin-left:0;margin-top:664.15pt;width:451.4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" stroked="f">
                  <v:textbox style="mso-fit-shape-to-text:t" inset="0,0,0,0">
                    <w:txbxContent>
                      <w:p w:rsidR="007479DB" w:rsidRPr="005D783A" w:rsidRDefault="007479DB">
                        <w:pPr>
                          <w:pStyle w:val="Caption"/>
                          <w:jc w:val="center"/>
                          <w:rPr>
                            <w:u w:val="single"/>
                          </w:rPr>
                          <w:pPrChange w:id="355" w:author="Akemi" w:date="2017-02-01T18:06:00Z">
                            <w:pPr>
                              <w:pStyle w:val="Heading3"/>
                            </w:pPr>
                          </w:pPrChange>
                        </w:pPr>
                        <w:ins w:id="356" w:author="Akemi" w:date="2017-02-01T18:06:00Z">
                          <w:r>
                            <w:t xml:space="preserve">Figure </w:t>
                          </w:r>
                          <w:r>
                            <w:fldChar w:fldCharType="begin"/>
                          </w:r>
                          <w:r>
                            <w:instrText xml:space="preserve"> SEQ Figure \* ARABIC </w:instrText>
                          </w:r>
                        </w:ins>
                        <w:r>
                          <w:fldChar w:fldCharType="separate"/>
                        </w:r>
                        <w:ins w:id="357" w:author="Akemi" w:date="2017-02-01T18:14:00Z">
                          <w:r>
                            <w:rPr>
                              <w:noProof/>
                            </w:rPr>
                            <w:t>9</w:t>
                          </w:r>
                        </w:ins>
                        <w:ins w:id="358" w:author="Akemi" w:date="2017-02-01T18:06:00Z">
                          <w:r>
                            <w:fldChar w:fldCharType="end"/>
                          </w:r>
                          <w:r>
                            <w:t xml:space="preserve"> - The user log-in page can be accessed from the top right-hand corner.</w:t>
                          </w:r>
                        </w:ins>
                      </w:p>
                    </w:txbxContent>
                  </v:textbox>
                  <w10:wrap type="square"/>
                </v:shape>
              </w:pict>
            </mc:Fallback>
          </mc:AlternateContent>
        </w:r>
      </w:ins>
      <w:ins w:id="359" w:author="Akemi" w:date="2017-02-01T18:03:00Z">
        <w:r w:rsidR="005146D1">
          <w:rPr>
            <w:noProof/>
            <w:lang w:val="en-US" w:eastAsia="ja-JP"/>
            <w:rPrChange w:id="360" w:author="Unknown">
              <w:rPr>
                <w:noProof/>
                <w:lang w:val="en-US" w:eastAsia="ja-JP"/>
              </w:rPr>
            </w:rPrChange>
          </w:rPr>
          <w:drawing>
            <wp:anchor distT="0" distB="0" distL="114300" distR="114300" simplePos="0" relativeHeight="251666432" behindDoc="0" locked="0" layoutInCell="1" allowOverlap="1" wp14:anchorId="7D4EE650" wp14:editId="38F2C274">
              <wp:simplePos x="0" y="0"/>
              <wp:positionH relativeFrom="column">
                <wp:posOffset>-413</wp:posOffset>
              </wp:positionH>
              <wp:positionV relativeFrom="paragraph">
                <wp:posOffset>310766</wp:posOffset>
              </wp:positionV>
              <wp:extent cx="5733415" cy="8067040"/>
              <wp:effectExtent l="0" t="0" r="63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in.jpg"/>
                      <pic:cNvPicPr/>
                    </pic:nvPicPr>
                    <pic:blipFill>
                      <a:blip r:embed="rId38">
                        <a:extLst>
                          <a:ext uri="{28A0092B-C50C-407E-A947-70E740481C1C}">
                            <a14:useLocalDpi xmlns:a14="http://schemas.microsoft.com/office/drawing/2010/main" val="0"/>
                          </a:ext>
                        </a:extLst>
                      </a:blip>
                      <a:stretch>
                        <a:fillRect/>
                      </a:stretch>
                    </pic:blipFill>
                    <pic:spPr>
                      <a:xfrm>
                        <a:off x="0" y="0"/>
                        <a:ext cx="5733415" cy="8067040"/>
                      </a:xfrm>
                      <a:prstGeom prst="rect">
                        <a:avLst/>
                      </a:prstGeom>
                    </pic:spPr>
                  </pic:pic>
                </a:graphicData>
              </a:graphic>
            </wp:anchor>
          </w:drawing>
        </w:r>
      </w:ins>
      <w:ins w:id="361" w:author="Simon Wu" w:date="2017-02-01T16:54:00Z">
        <w:r w:rsidR="005902E2">
          <w:rPr>
            <w:b/>
            <w:u w:val="single"/>
          </w:rPr>
          <w:t>USER LOGIN</w:t>
        </w:r>
      </w:ins>
      <w:bookmarkEnd w:id="349"/>
    </w:p>
    <w:p w:rsidR="009D3A0A" w:rsidDel="00457E88" w:rsidRDefault="00457E88">
      <w:pPr>
        <w:pStyle w:val="Heading3"/>
        <w:rPr>
          <w:del w:id="362" w:author="Unknown"/>
        </w:rPr>
        <w:pPrChange w:id="363" w:author="Akemi" w:date="2017-02-01T18:06:00Z">
          <w:pPr/>
        </w:pPrChange>
      </w:pPr>
      <w:bookmarkStart w:id="364" w:name="_Toc475063967"/>
      <w:ins w:id="365" w:author="Akemi" w:date="2017-02-01T19:22:00Z">
        <w:r w:rsidRPr="00B176D8">
          <w:rPr>
            <w:noProof/>
            <w:lang w:val="en-US" w:eastAsia="ja-JP"/>
          </w:rPr>
          <w:lastRenderedPageBreak/>
          <w:drawing>
            <wp:anchor distT="0" distB="0" distL="114300" distR="114300" simplePos="0" relativeHeight="251696128" behindDoc="0" locked="0" layoutInCell="1" allowOverlap="1" wp14:anchorId="5A6DC547" wp14:editId="29CBB08A">
              <wp:simplePos x="0" y="0"/>
              <wp:positionH relativeFrom="column">
                <wp:posOffset>0</wp:posOffset>
              </wp:positionH>
              <wp:positionV relativeFrom="paragraph">
                <wp:posOffset>419100</wp:posOffset>
              </wp:positionV>
              <wp:extent cx="5733415" cy="8044815"/>
              <wp:effectExtent l="0" t="0" r="63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n_PRINT.jpg"/>
                      <pic:cNvPicPr/>
                    </pic:nvPicPr>
                    <pic:blipFill>
                      <a:blip r:embed="rId39">
                        <a:extLst>
                          <a:ext uri="{28A0092B-C50C-407E-A947-70E740481C1C}">
                            <a14:useLocalDpi xmlns:a14="http://schemas.microsoft.com/office/drawing/2010/main" val="0"/>
                          </a:ext>
                        </a:extLst>
                      </a:blip>
                      <a:stretch>
                        <a:fillRect/>
                      </a:stretch>
                    </pic:blipFill>
                    <pic:spPr>
                      <a:xfrm>
                        <a:off x="0" y="0"/>
                        <a:ext cx="5733415" cy="8044815"/>
                      </a:xfrm>
                      <a:prstGeom prst="rect">
                        <a:avLst/>
                      </a:prstGeom>
                    </pic:spPr>
                  </pic:pic>
                </a:graphicData>
              </a:graphic>
            </wp:anchor>
          </w:drawing>
        </w:r>
        <w:r>
          <w:t>USER LOG-IN (PRINT PAGE)</w:t>
        </w:r>
      </w:ins>
      <w:bookmarkEnd w:id="364"/>
    </w:p>
    <w:p w:rsidR="00457E88" w:rsidRPr="00457E88" w:rsidRDefault="00457E88">
      <w:pPr>
        <w:rPr>
          <w:ins w:id="366" w:author="Akemi" w:date="2017-02-01T19:22:00Z"/>
          <w:rPrChange w:id="367" w:author="Akemi" w:date="2017-02-01T19:22:00Z">
            <w:rPr>
              <w:ins w:id="368" w:author="Akemi" w:date="2017-02-01T19:22:00Z"/>
              <w:b/>
              <w:u w:val="single"/>
            </w:rPr>
          </w:rPrChange>
        </w:rPr>
      </w:pPr>
    </w:p>
    <w:p w:rsidR="005902E2" w:rsidDel="007479DB" w:rsidRDefault="007479DB">
      <w:pPr>
        <w:pStyle w:val="Heading3"/>
        <w:rPr>
          <w:ins w:id="369" w:author="Simon Wu" w:date="2017-02-01T16:55:00Z"/>
          <w:del w:id="370" w:author="Akemi" w:date="2017-02-01T18:13:00Z"/>
          <w:b/>
          <w:u w:val="single"/>
        </w:rPr>
        <w:pPrChange w:id="371" w:author="Simon Wu" w:date="2017-02-01T16:54:00Z">
          <w:pPr/>
        </w:pPrChange>
      </w:pPr>
      <w:bookmarkStart w:id="372" w:name="_Toc475063968"/>
      <w:ins w:id="373" w:author="Akemi" w:date="2017-02-01T18:11:00Z">
        <w:r w:rsidRPr="00B176D8">
          <w:rPr>
            <w:noProof/>
            <w:lang w:val="en-US" w:eastAsia="ja-JP"/>
          </w:rPr>
          <w:lastRenderedPageBreak/>
          <mc:AlternateContent>
            <mc:Choice Requires="wps">
              <w:drawing>
                <wp:anchor distT="0" distB="0" distL="114300" distR="114300" simplePos="0" relativeHeight="251678720" behindDoc="0" locked="0" layoutInCell="1" allowOverlap="1" wp14:anchorId="44AA58D4" wp14:editId="37AFBBDB">
                  <wp:simplePos x="0" y="0"/>
                  <wp:positionH relativeFrom="column">
                    <wp:posOffset>0</wp:posOffset>
                  </wp:positionH>
                  <wp:positionV relativeFrom="paragraph">
                    <wp:posOffset>8502650</wp:posOffset>
                  </wp:positionV>
                  <wp:extent cx="5733415" cy="635"/>
                  <wp:effectExtent l="0" t="0" r="635" b="18415"/>
                  <wp:wrapSquare wrapText="bothSides"/>
                  <wp:docPr id="18" name="Text Box 18"/>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7479DB" w:rsidRPr="0029199A" w:rsidRDefault="007479DB">
                              <w:pPr>
                                <w:pStyle w:val="Caption"/>
                                <w:jc w:val="center"/>
                                <w:rPr>
                                  <w:noProof/>
                                </w:rPr>
                                <w:pPrChange w:id="374" w:author="Akemi" w:date="2017-02-01T18:11:00Z">
                                  <w:pPr>
                                    <w:pStyle w:val="Heading3"/>
                                  </w:pPr>
                                </w:pPrChange>
                              </w:pPr>
                              <w:ins w:id="375" w:author="Akemi" w:date="2017-02-01T18:11:00Z">
                                <w:r>
                                  <w:t xml:space="preserve">Figure </w:t>
                                </w:r>
                                <w:r>
                                  <w:fldChar w:fldCharType="begin"/>
                                </w:r>
                                <w:r>
                                  <w:instrText xml:space="preserve"> SEQ Figure \* ARABIC </w:instrText>
                                </w:r>
                              </w:ins>
                              <w:r>
                                <w:fldChar w:fldCharType="separate"/>
                              </w:r>
                              <w:ins w:id="376" w:author="Akemi" w:date="2017-02-01T18:14:00Z">
                                <w:r>
                                  <w:rPr>
                                    <w:noProof/>
                                  </w:rPr>
                                  <w:t>10</w:t>
                                </w:r>
                              </w:ins>
                              <w:ins w:id="377" w:author="Akemi" w:date="2017-02-01T18:11:00Z">
                                <w:r>
                                  <w:fldChar w:fldCharType="end"/>
                                </w:r>
                                <w:r>
                                  <w:t xml:space="preserve"> - Users will be able to change their personal information on this page.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A58D4" id="Text Box 18" o:spid="_x0000_s1041" type="#_x0000_t202" style="position:absolute;margin-left:0;margin-top:669.5pt;width:451.4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" stroked="f">
                  <v:textbox style="mso-fit-shape-to-text:t" inset="0,0,0,0">
                    <w:txbxContent>
                      <w:p w:rsidR="007479DB" w:rsidRPr="0029199A" w:rsidRDefault="007479DB">
                        <w:pPr>
                          <w:pStyle w:val="Caption"/>
                          <w:jc w:val="center"/>
                          <w:rPr>
                            <w:noProof/>
                          </w:rPr>
                          <w:pPrChange w:id="378" w:author="Akemi" w:date="2017-02-01T18:11:00Z">
                            <w:pPr>
                              <w:pStyle w:val="Heading3"/>
                            </w:pPr>
                          </w:pPrChange>
                        </w:pPr>
                        <w:ins w:id="379" w:author="Akemi" w:date="2017-02-01T18:11:00Z">
                          <w:r>
                            <w:t xml:space="preserve">Figure </w:t>
                          </w:r>
                          <w:r>
                            <w:fldChar w:fldCharType="begin"/>
                          </w:r>
                          <w:r>
                            <w:instrText xml:space="preserve"> SEQ Figure \* ARABIC </w:instrText>
                          </w:r>
                        </w:ins>
                        <w:r>
                          <w:fldChar w:fldCharType="separate"/>
                        </w:r>
                        <w:ins w:id="380" w:author="Akemi" w:date="2017-02-01T18:14:00Z">
                          <w:r>
                            <w:rPr>
                              <w:noProof/>
                            </w:rPr>
                            <w:t>10</w:t>
                          </w:r>
                        </w:ins>
                        <w:ins w:id="381" w:author="Akemi" w:date="2017-02-01T18:11:00Z">
                          <w:r>
                            <w:fldChar w:fldCharType="end"/>
                          </w:r>
                          <w:r>
                            <w:t xml:space="preserve"> - Users will be able to change their personal information on this page.</w:t>
                          </w:r>
                        </w:ins>
                      </w:p>
                    </w:txbxContent>
                  </v:textbox>
                  <w10:wrap type="square"/>
                </v:shape>
              </w:pict>
            </mc:Fallback>
          </mc:AlternateContent>
        </w:r>
      </w:ins>
      <w:ins w:id="382" w:author="Akemi" w:date="2017-02-01T18:10:00Z">
        <w:r>
          <w:rPr>
            <w:noProof/>
            <w:lang w:val="en-US" w:eastAsia="ja-JP"/>
            <w:rPrChange w:id="383" w:author="Unknown">
              <w:rPr>
                <w:noProof/>
                <w:lang w:val="en-US" w:eastAsia="ja-JP"/>
              </w:rPr>
            </w:rPrChange>
          </w:rPr>
          <w:drawing>
            <wp:anchor distT="0" distB="0" distL="114300" distR="114300" simplePos="0" relativeHeight="251670528" behindDoc="0" locked="0" layoutInCell="1" allowOverlap="1" wp14:anchorId="386E4761" wp14:editId="189D4815">
              <wp:simplePos x="0" y="0"/>
              <wp:positionH relativeFrom="column">
                <wp:posOffset>0</wp:posOffset>
              </wp:positionH>
              <wp:positionV relativeFrom="paragraph">
                <wp:posOffset>423324</wp:posOffset>
              </wp:positionV>
              <wp:extent cx="5733415" cy="8022590"/>
              <wp:effectExtent l="0" t="0" r="63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 Administration.jpg"/>
                      <pic:cNvPicPr/>
                    </pic:nvPicPr>
                    <pic:blipFill>
                      <a:blip r:embed="rId40">
                        <a:extLst>
                          <a:ext uri="{28A0092B-C50C-407E-A947-70E740481C1C}">
                            <a14:useLocalDpi xmlns:a14="http://schemas.microsoft.com/office/drawing/2010/main" val="0"/>
                          </a:ext>
                        </a:extLst>
                      </a:blip>
                      <a:stretch>
                        <a:fillRect/>
                      </a:stretch>
                    </pic:blipFill>
                    <pic:spPr>
                      <a:xfrm>
                        <a:off x="0" y="0"/>
                        <a:ext cx="5733415" cy="8022590"/>
                      </a:xfrm>
                      <a:prstGeom prst="rect">
                        <a:avLst/>
                      </a:prstGeom>
                    </pic:spPr>
                  </pic:pic>
                </a:graphicData>
              </a:graphic>
            </wp:anchor>
          </w:drawing>
        </w:r>
      </w:ins>
      <w:ins w:id="384" w:author="Simon Wu" w:date="2017-02-01T16:54:00Z">
        <w:r w:rsidR="005902E2">
          <w:rPr>
            <w:b/>
            <w:u w:val="single"/>
          </w:rPr>
          <w:t>USER ADMINISTRATION</w:t>
        </w:r>
      </w:ins>
      <w:bookmarkEnd w:id="372"/>
    </w:p>
    <w:p w:rsidR="009D3A0A" w:rsidDel="00457E88" w:rsidRDefault="00457E88">
      <w:pPr>
        <w:pStyle w:val="Heading3"/>
        <w:rPr>
          <w:del w:id="385" w:author="Unknown"/>
        </w:rPr>
        <w:pPrChange w:id="386" w:author="Akemi" w:date="2017-02-01T18:13:00Z">
          <w:pPr/>
        </w:pPrChange>
      </w:pPr>
      <w:bookmarkStart w:id="387" w:name="_Toc475063969"/>
      <w:ins w:id="388" w:author="Akemi" w:date="2017-02-01T19:23:00Z">
        <w:r w:rsidRPr="00B176D8">
          <w:rPr>
            <w:noProof/>
            <w:lang w:val="en-US" w:eastAsia="ja-JP"/>
          </w:rPr>
          <w:lastRenderedPageBreak/>
          <w:drawing>
            <wp:anchor distT="0" distB="0" distL="114300" distR="114300" simplePos="0" relativeHeight="251698176" behindDoc="0" locked="0" layoutInCell="1" allowOverlap="1" wp14:anchorId="5DD033D1" wp14:editId="2F33E7F0">
              <wp:simplePos x="0" y="0"/>
              <wp:positionH relativeFrom="column">
                <wp:posOffset>0</wp:posOffset>
              </wp:positionH>
              <wp:positionV relativeFrom="paragraph">
                <wp:posOffset>304800</wp:posOffset>
              </wp:positionV>
              <wp:extent cx="5733415" cy="8251190"/>
              <wp:effectExtent l="0" t="0" r="63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r Administration_PRINT.jpg"/>
                      <pic:cNvPicPr/>
                    </pic:nvPicPr>
                    <pic:blipFill>
                      <a:blip r:embed="rId41">
                        <a:extLst>
                          <a:ext uri="{28A0092B-C50C-407E-A947-70E740481C1C}">
                            <a14:useLocalDpi xmlns:a14="http://schemas.microsoft.com/office/drawing/2010/main" val="0"/>
                          </a:ext>
                        </a:extLst>
                      </a:blip>
                      <a:stretch>
                        <a:fillRect/>
                      </a:stretch>
                    </pic:blipFill>
                    <pic:spPr>
                      <a:xfrm>
                        <a:off x="0" y="0"/>
                        <a:ext cx="5733415" cy="8251190"/>
                      </a:xfrm>
                      <a:prstGeom prst="rect">
                        <a:avLst/>
                      </a:prstGeom>
                    </pic:spPr>
                  </pic:pic>
                </a:graphicData>
              </a:graphic>
            </wp:anchor>
          </w:drawing>
        </w:r>
        <w:r>
          <w:t>USER ADMINISTRATION (PRINT PAGE)</w:t>
        </w:r>
      </w:ins>
      <w:bookmarkEnd w:id="387"/>
    </w:p>
    <w:p w:rsidR="00457E88" w:rsidRPr="00457E88" w:rsidRDefault="00457E88">
      <w:pPr>
        <w:rPr>
          <w:ins w:id="389" w:author="Akemi" w:date="2017-02-01T19:23:00Z"/>
          <w:rPrChange w:id="390" w:author="Akemi" w:date="2017-02-01T19:23:00Z">
            <w:rPr>
              <w:ins w:id="391" w:author="Akemi" w:date="2017-02-01T19:23:00Z"/>
              <w:b/>
              <w:u w:val="single"/>
            </w:rPr>
          </w:rPrChange>
        </w:rPr>
      </w:pPr>
    </w:p>
    <w:p w:rsidR="005902E2" w:rsidDel="007479DB" w:rsidRDefault="007479DB">
      <w:pPr>
        <w:pStyle w:val="Heading3"/>
        <w:rPr>
          <w:ins w:id="392" w:author="Simon Wu" w:date="2017-02-01T16:55:00Z"/>
          <w:del w:id="393" w:author="Akemi" w:date="2017-02-01T18:13:00Z"/>
          <w:b/>
          <w:u w:val="single"/>
        </w:rPr>
        <w:pPrChange w:id="394" w:author="Simon Wu" w:date="2017-02-01T16:54:00Z">
          <w:pPr/>
        </w:pPrChange>
      </w:pPr>
      <w:bookmarkStart w:id="395" w:name="_Toc475063970"/>
      <w:ins w:id="396" w:author="Akemi" w:date="2017-02-01T18:14:00Z">
        <w:r w:rsidRPr="00B176D8">
          <w:rPr>
            <w:noProof/>
            <w:lang w:val="en-US" w:eastAsia="ja-JP"/>
          </w:rPr>
          <w:lastRenderedPageBreak/>
          <mc:AlternateContent>
            <mc:Choice Requires="wps">
              <w:drawing>
                <wp:anchor distT="0" distB="0" distL="114300" distR="114300" simplePos="0" relativeHeight="251680768" behindDoc="0" locked="0" layoutInCell="1" allowOverlap="1" wp14:anchorId="0AD0B9E7" wp14:editId="7F87760C">
                  <wp:simplePos x="0" y="0"/>
                  <wp:positionH relativeFrom="column">
                    <wp:posOffset>0</wp:posOffset>
                  </wp:positionH>
                  <wp:positionV relativeFrom="paragraph">
                    <wp:posOffset>8552815</wp:posOffset>
                  </wp:positionV>
                  <wp:extent cx="5733415" cy="635"/>
                  <wp:effectExtent l="0" t="0" r="635" b="18415"/>
                  <wp:wrapSquare wrapText="bothSides"/>
                  <wp:docPr id="20" name="Text Box 20"/>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7479DB" w:rsidRPr="00422A1B" w:rsidRDefault="007479DB">
                              <w:pPr>
                                <w:pStyle w:val="Caption"/>
                                <w:jc w:val="center"/>
                                <w:rPr>
                                  <w:noProof/>
                                </w:rPr>
                                <w:pPrChange w:id="397" w:author="Akemi" w:date="2017-02-01T18:14:00Z">
                                  <w:pPr>
                                    <w:pStyle w:val="Heading3"/>
                                  </w:pPr>
                                </w:pPrChange>
                              </w:pPr>
                              <w:ins w:id="398" w:author="Akemi" w:date="2017-02-01T18:14:00Z">
                                <w:r>
                                  <w:t xml:space="preserve">Figure </w:t>
                                </w:r>
                                <w:r>
                                  <w:fldChar w:fldCharType="begin"/>
                                </w:r>
                                <w:r>
                                  <w:instrText xml:space="preserve"> SEQ Figure \* ARABIC </w:instrText>
                                </w:r>
                              </w:ins>
                              <w:r>
                                <w:fldChar w:fldCharType="separate"/>
                              </w:r>
                              <w:ins w:id="399" w:author="Akemi" w:date="2017-02-01T18:14:00Z">
                                <w:r>
                                  <w:rPr>
                                    <w:noProof/>
                                  </w:rPr>
                                  <w:t>11</w:t>
                                </w:r>
                                <w:r>
                                  <w:fldChar w:fldCharType="end"/>
                                </w:r>
                                <w:r>
                                  <w:t>- User registration will be free-of-charge, and should ask for minimal information.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0B9E7" id="Text Box 20" o:spid="_x0000_s1042" type="#_x0000_t202" style="position:absolute;margin-left:0;margin-top:673.45pt;width:451.4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" stroked="f">
                  <v:textbox style="mso-fit-shape-to-text:t" inset="0,0,0,0">
                    <w:txbxContent>
                      <w:p w:rsidR="007479DB" w:rsidRPr="00422A1B" w:rsidRDefault="007479DB">
                        <w:pPr>
                          <w:pStyle w:val="Caption"/>
                          <w:jc w:val="center"/>
                          <w:rPr>
                            <w:noProof/>
                          </w:rPr>
                          <w:pPrChange w:id="400" w:author="Akemi" w:date="2017-02-01T18:14:00Z">
                            <w:pPr>
                              <w:pStyle w:val="Heading3"/>
                            </w:pPr>
                          </w:pPrChange>
                        </w:pPr>
                        <w:ins w:id="401" w:author="Akemi" w:date="2017-02-01T18:14:00Z">
                          <w:r>
                            <w:t xml:space="preserve">Figure </w:t>
                          </w:r>
                          <w:r>
                            <w:fldChar w:fldCharType="begin"/>
                          </w:r>
                          <w:r>
                            <w:instrText xml:space="preserve"> SEQ Figure \* ARABIC </w:instrText>
                          </w:r>
                        </w:ins>
                        <w:r>
                          <w:fldChar w:fldCharType="separate"/>
                        </w:r>
                        <w:ins w:id="402" w:author="Akemi" w:date="2017-02-01T18:14:00Z">
                          <w:r>
                            <w:rPr>
                              <w:noProof/>
                            </w:rPr>
                            <w:t>11</w:t>
                          </w:r>
                          <w:r>
                            <w:fldChar w:fldCharType="end"/>
                          </w:r>
                          <w:r>
                            <w:t>- User registration will be free-of-charge, and should ask for minimal information.</w:t>
                          </w:r>
                        </w:ins>
                      </w:p>
                    </w:txbxContent>
                  </v:textbox>
                  <w10:wrap type="square"/>
                </v:shape>
              </w:pict>
            </mc:Fallback>
          </mc:AlternateContent>
        </w:r>
      </w:ins>
      <w:ins w:id="403" w:author="Akemi" w:date="2017-02-01T18:12:00Z">
        <w:r>
          <w:rPr>
            <w:noProof/>
            <w:lang w:val="en-US" w:eastAsia="ja-JP"/>
            <w:rPrChange w:id="404" w:author="Unknown">
              <w:rPr>
                <w:noProof/>
                <w:lang w:val="en-US" w:eastAsia="ja-JP"/>
              </w:rPr>
            </w:rPrChange>
          </w:rPr>
          <w:drawing>
            <wp:anchor distT="0" distB="0" distL="114300" distR="114300" simplePos="0" relativeHeight="251674624" behindDoc="0" locked="0" layoutInCell="1" allowOverlap="1" wp14:anchorId="385DAF71" wp14:editId="69022A44">
              <wp:simplePos x="0" y="0"/>
              <wp:positionH relativeFrom="column">
                <wp:posOffset>0</wp:posOffset>
              </wp:positionH>
              <wp:positionV relativeFrom="paragraph">
                <wp:posOffset>326789</wp:posOffset>
              </wp:positionV>
              <wp:extent cx="5733415" cy="8169275"/>
              <wp:effectExtent l="0" t="0" r="635"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ration.jpg"/>
                      <pic:cNvPicPr/>
                    </pic:nvPicPr>
                    <pic:blipFill>
                      <a:blip r:embed="rId42">
                        <a:extLst>
                          <a:ext uri="{28A0092B-C50C-407E-A947-70E740481C1C}">
                            <a14:useLocalDpi xmlns:a14="http://schemas.microsoft.com/office/drawing/2010/main" val="0"/>
                          </a:ext>
                        </a:extLst>
                      </a:blip>
                      <a:stretch>
                        <a:fillRect/>
                      </a:stretch>
                    </pic:blipFill>
                    <pic:spPr>
                      <a:xfrm>
                        <a:off x="0" y="0"/>
                        <a:ext cx="5733415" cy="8169275"/>
                      </a:xfrm>
                      <a:prstGeom prst="rect">
                        <a:avLst/>
                      </a:prstGeom>
                    </pic:spPr>
                  </pic:pic>
                </a:graphicData>
              </a:graphic>
            </wp:anchor>
          </w:drawing>
        </w:r>
      </w:ins>
      <w:ins w:id="405" w:author="Simon Wu" w:date="2017-02-01T16:54:00Z">
        <w:r w:rsidR="005902E2">
          <w:rPr>
            <w:b/>
            <w:u w:val="single"/>
          </w:rPr>
          <w:t>USER REGISTRATION</w:t>
        </w:r>
      </w:ins>
      <w:bookmarkEnd w:id="395"/>
    </w:p>
    <w:p w:rsidR="009D3A0A" w:rsidDel="00457E88" w:rsidRDefault="00457E88">
      <w:pPr>
        <w:pStyle w:val="Heading3"/>
        <w:rPr>
          <w:del w:id="406" w:author="Unknown"/>
        </w:rPr>
        <w:pPrChange w:id="407" w:author="Akemi" w:date="2017-02-01T18:13:00Z">
          <w:pPr/>
        </w:pPrChange>
      </w:pPr>
      <w:bookmarkStart w:id="408" w:name="_Toc475063971"/>
      <w:ins w:id="409" w:author="Akemi" w:date="2017-02-01T19:23:00Z">
        <w:r w:rsidRPr="00B176D8">
          <w:rPr>
            <w:noProof/>
            <w:lang w:val="en-US" w:eastAsia="ja-JP"/>
          </w:rPr>
          <w:lastRenderedPageBreak/>
          <w:drawing>
            <wp:anchor distT="0" distB="0" distL="114300" distR="114300" simplePos="0" relativeHeight="251701248" behindDoc="0" locked="0" layoutInCell="1" allowOverlap="1" wp14:anchorId="779714D7" wp14:editId="1BAF13B3">
              <wp:simplePos x="0" y="0"/>
              <wp:positionH relativeFrom="column">
                <wp:posOffset>0</wp:posOffset>
              </wp:positionH>
              <wp:positionV relativeFrom="paragraph">
                <wp:posOffset>342900</wp:posOffset>
              </wp:positionV>
              <wp:extent cx="5733415" cy="8169275"/>
              <wp:effectExtent l="0" t="0" r="635" b="317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gistration_PRINT.jpg"/>
                      <pic:cNvPicPr/>
                    </pic:nvPicPr>
                    <pic:blipFill>
                      <a:blip r:embed="rId43">
                        <a:extLst>
                          <a:ext uri="{28A0092B-C50C-407E-A947-70E740481C1C}">
                            <a14:useLocalDpi xmlns:a14="http://schemas.microsoft.com/office/drawing/2010/main" val="0"/>
                          </a:ext>
                        </a:extLst>
                      </a:blip>
                      <a:stretch>
                        <a:fillRect/>
                      </a:stretch>
                    </pic:blipFill>
                    <pic:spPr>
                      <a:xfrm>
                        <a:off x="0" y="0"/>
                        <a:ext cx="5733415" cy="8169275"/>
                      </a:xfrm>
                      <a:prstGeom prst="rect">
                        <a:avLst/>
                      </a:prstGeom>
                    </pic:spPr>
                  </pic:pic>
                </a:graphicData>
              </a:graphic>
            </wp:anchor>
          </w:drawing>
        </w:r>
        <w:r>
          <w:t>USER REGISTRATION (PRINT PAGE)</w:t>
        </w:r>
      </w:ins>
      <w:bookmarkEnd w:id="408"/>
    </w:p>
    <w:p w:rsidR="00457E88" w:rsidRPr="00457E88" w:rsidRDefault="00457E88">
      <w:pPr>
        <w:rPr>
          <w:ins w:id="410" w:author="Akemi" w:date="2017-02-01T19:23:00Z"/>
          <w:rPrChange w:id="411" w:author="Akemi" w:date="2017-02-01T19:23:00Z">
            <w:rPr>
              <w:ins w:id="412" w:author="Akemi" w:date="2017-02-01T19:23:00Z"/>
              <w:b/>
              <w:u w:val="single"/>
            </w:rPr>
          </w:rPrChange>
        </w:rPr>
      </w:pPr>
    </w:p>
    <w:p w:rsidR="006019A4" w:rsidRPr="006019A4" w:rsidDel="007479DB" w:rsidRDefault="006019A4" w:rsidP="006019A4">
      <w:pPr>
        <w:rPr>
          <w:ins w:id="413" w:author="Simon Wu" w:date="2017-02-01T16:03:00Z"/>
          <w:del w:id="414" w:author="Akemi" w:date="2017-02-01T18:13:00Z"/>
          <w:rPrChange w:id="415" w:author="Simon Wu" w:date="2017-02-01T16:04:00Z">
            <w:rPr>
              <w:ins w:id="416" w:author="Simon Wu" w:date="2017-02-01T16:03:00Z"/>
              <w:del w:id="417" w:author="Akemi" w:date="2017-02-01T18:13:00Z"/>
              <w:b/>
              <w:u w:val="single"/>
            </w:rPr>
          </w:rPrChange>
        </w:rPr>
      </w:pPr>
    </w:p>
    <w:p w:rsidR="00063B10" w:rsidDel="007479DB" w:rsidRDefault="00063B10">
      <w:pPr>
        <w:pStyle w:val="Heading3"/>
        <w:rPr>
          <w:ins w:id="418" w:author="Simon Wu" w:date="2017-02-01T16:00:00Z"/>
          <w:del w:id="419" w:author="Akemi" w:date="2017-02-01T18:13:00Z"/>
        </w:rPr>
        <w:pPrChange w:id="420" w:author="Simon Wu" w:date="2017-02-01T16:02:00Z">
          <w:pPr/>
        </w:pPrChange>
      </w:pPr>
      <w:ins w:id="421" w:author="Simon Wu" w:date="2017-02-01T16:00:00Z">
        <w:del w:id="422" w:author="Akemi" w:date="2017-02-01T18:13:00Z">
          <w:r w:rsidDel="007479DB">
            <w:br w:type="page"/>
          </w:r>
        </w:del>
      </w:ins>
    </w:p>
    <w:p w:rsidR="00860800" w:rsidRDefault="00860800" w:rsidP="00860800">
      <w:pPr>
        <w:pStyle w:val="Heading1"/>
        <w:rPr>
          <w:ins w:id="423" w:author="Simon Wu" w:date="2017-02-01T15:59:00Z"/>
        </w:rPr>
      </w:pPr>
      <w:bookmarkStart w:id="424" w:name="_Toc475063972"/>
      <w:ins w:id="425" w:author="Simon Wu" w:date="2017-02-01T15:59:00Z">
        <w:r>
          <w:lastRenderedPageBreak/>
          <w:t>APPENDIX 1: MILESTONE 1</w:t>
        </w:r>
        <w:bookmarkEnd w:id="424"/>
      </w:ins>
    </w:p>
    <w:p w:rsidR="00860800" w:rsidRPr="00860800" w:rsidRDefault="00860800">
      <w:pPr>
        <w:rPr>
          <w:ins w:id="426" w:author="Simon Wu" w:date="2017-02-01T15:59:00Z"/>
        </w:rPr>
        <w:pPrChange w:id="427" w:author="Simon Wu" w:date="2017-02-01T15:59:00Z">
          <w:pPr>
            <w:pStyle w:val="Heading1"/>
          </w:pPr>
        </w:pPrChange>
      </w:pPr>
    </w:p>
    <w:p w:rsidR="00C13594" w:rsidRDefault="00AE7D95">
      <w:pPr>
        <w:pStyle w:val="Heading2"/>
        <w:pPrChange w:id="428" w:author="Simon Wu" w:date="2017-02-01T15:57:00Z">
          <w:pPr>
            <w:pStyle w:val="Heading1"/>
          </w:pPr>
        </w:pPrChange>
      </w:pPr>
      <w:bookmarkStart w:id="429" w:name="_Toc475063973"/>
      <w:r>
        <w:t>PROJECT SUMMARY</w:t>
      </w:r>
      <w:bookmarkEnd w:id="429"/>
    </w:p>
    <w:p w:rsidR="00C13594" w:rsidRDefault="00C13594"/>
    <w:p w:rsidR="00C13594" w:rsidRPr="00A47E4A" w:rsidRDefault="000E11B5">
      <w:pPr>
        <w:pStyle w:val="Heading3"/>
        <w:rPr>
          <w:b/>
          <w:u w:val="single"/>
          <w:rPrChange w:id="430" w:author="Simon Wu" w:date="2017-02-01T15:57:00Z">
            <w:rPr/>
          </w:rPrChange>
        </w:rPr>
        <w:pPrChange w:id="431" w:author="Simon Wu" w:date="2017-02-01T15:57:00Z">
          <w:pPr>
            <w:pStyle w:val="Heading2"/>
          </w:pPr>
        </w:pPrChange>
      </w:pPr>
      <w:bookmarkStart w:id="432" w:name="_q8u0nv9pt79i" w:colFirst="0" w:colLast="0"/>
      <w:bookmarkStart w:id="433" w:name="_Toc475063974"/>
      <w:bookmarkEnd w:id="432"/>
      <w:r w:rsidRPr="00A47E4A">
        <w:rPr>
          <w:b/>
          <w:u w:val="single"/>
          <w:rPrChange w:id="434" w:author="Simon Wu" w:date="2017-02-01T15:57:00Z">
            <w:rPr/>
          </w:rPrChange>
        </w:rPr>
        <w:t>MISSION</w:t>
      </w:r>
      <w:bookmarkEnd w:id="433"/>
    </w:p>
    <w:p w:rsidR="00C13594" w:rsidRDefault="00AE7D95">
      <w:r>
        <w:t>There are currently no readily accessible BCIT maps for new students; the Campus Tour</w:t>
      </w:r>
      <w:r w:rsidR="00EF4718">
        <w:t xml:space="preserve"> given to students</w:t>
      </w:r>
      <w:r>
        <w:t xml:space="preserve"> on the welcoming day does not fully cover the entire campus.</w:t>
      </w:r>
      <w:r w:rsidR="00247E14">
        <w:t xml:space="preserve"> </w:t>
      </w:r>
    </w:p>
    <w:p w:rsidR="00C13594" w:rsidRDefault="00AE7D95">
      <w:r>
        <w:t>Every student coming into BCIT for the first time can agree that navigating the campus can be an arduous task. The campus tour provided by the student volunteers at our program orientation was somewhat und</w:t>
      </w:r>
      <w:r w:rsidR="00EF4718">
        <w:t>erwhelming and hard to follow—</w:t>
      </w:r>
      <w:r>
        <w:t>the BCIT campus is simply too complicated to be able to learn in a single tour. While there are maps located</w:t>
      </w:r>
      <w:r w:rsidR="00247E14">
        <w:t xml:space="preserve"> throughout the campus—</w:t>
      </w:r>
      <w:r>
        <w:t>and even an interactive one in SW1 (as well as</w:t>
      </w:r>
      <w:r w:rsidR="00247E14">
        <w:t xml:space="preserve"> a map in the Safety Wise app)—</w:t>
      </w:r>
      <w:r>
        <w:t xml:space="preserve">they are either glitchy or non-portable. </w:t>
      </w:r>
    </w:p>
    <w:p w:rsidR="00C13594" w:rsidRDefault="00AE7D95">
      <w:r>
        <w:t>Our mission is to create an interactive, portable, and intuitive map that can help visitors and new students alike to better navigate the hallways of BCIT, and make finding their destinations easier.</w:t>
      </w:r>
    </w:p>
    <w:p w:rsidR="008C4F68" w:rsidRDefault="008C4F68">
      <w:pPr>
        <w:pStyle w:val="Heading2"/>
        <w:rPr>
          <w:b/>
          <w:u w:val="single"/>
        </w:rPr>
      </w:pPr>
      <w:bookmarkStart w:id="435" w:name="_knb0y4z34os1" w:colFirst="0" w:colLast="0"/>
      <w:bookmarkEnd w:id="435"/>
    </w:p>
    <w:p w:rsidR="00C13594" w:rsidRPr="00A47E4A" w:rsidRDefault="000E11B5">
      <w:pPr>
        <w:pStyle w:val="Heading3"/>
        <w:rPr>
          <w:b/>
          <w:u w:val="single"/>
          <w:rPrChange w:id="436" w:author="Simon Wu" w:date="2017-02-01T15:57:00Z">
            <w:rPr/>
          </w:rPrChange>
        </w:rPr>
        <w:pPrChange w:id="437" w:author="Simon Wu" w:date="2017-02-01T15:57:00Z">
          <w:pPr>
            <w:pStyle w:val="Heading2"/>
          </w:pPr>
        </w:pPrChange>
      </w:pPr>
      <w:bookmarkStart w:id="438" w:name="_Toc475063975"/>
      <w:r w:rsidRPr="00A47E4A">
        <w:rPr>
          <w:b/>
          <w:u w:val="single"/>
          <w:rPrChange w:id="439" w:author="Simon Wu" w:date="2017-02-01T15:57:00Z">
            <w:rPr/>
          </w:rPrChange>
        </w:rPr>
        <w:t>GOAL/</w:t>
      </w:r>
      <w:r w:rsidR="00AE7D95" w:rsidRPr="00A47E4A">
        <w:rPr>
          <w:b/>
          <w:u w:val="single"/>
          <w:rPrChange w:id="440" w:author="Simon Wu" w:date="2017-02-01T15:57:00Z">
            <w:rPr/>
          </w:rPrChange>
        </w:rPr>
        <w:t>O</w:t>
      </w:r>
      <w:r w:rsidR="00247E14" w:rsidRPr="00A47E4A">
        <w:rPr>
          <w:b/>
          <w:u w:val="single"/>
          <w:rPrChange w:id="441" w:author="Simon Wu" w:date="2017-02-01T15:57:00Z">
            <w:rPr/>
          </w:rPrChange>
        </w:rPr>
        <w:t>BJECTIVE</w:t>
      </w:r>
      <w:bookmarkEnd w:id="438"/>
    </w:p>
    <w:p w:rsidR="000E11B5" w:rsidRDefault="00AE7D95">
      <w:r>
        <w:t>T</w:t>
      </w:r>
      <w:r w:rsidR="000E11B5">
        <w:t>he purpose of the website is to:</w:t>
      </w:r>
    </w:p>
    <w:p w:rsidR="00C13594" w:rsidRDefault="000E11B5" w:rsidP="000E11B5">
      <w:pPr>
        <w:pStyle w:val="ListParagraph"/>
        <w:numPr>
          <w:ilvl w:val="0"/>
          <w:numId w:val="2"/>
        </w:numPr>
      </w:pPr>
      <w:r>
        <w:t>P</w:t>
      </w:r>
      <w:r w:rsidR="00AE7D95">
        <w:t>rovide a clean and interactive ma</w:t>
      </w:r>
      <w:r>
        <w:t xml:space="preserve">p for new students and visitors </w:t>
      </w:r>
      <w:r w:rsidR="00AE7D95">
        <w:t xml:space="preserve">so that they can better navigate the BCIT campus. </w:t>
      </w:r>
    </w:p>
    <w:p w:rsidR="000E11B5" w:rsidRDefault="000E11B5" w:rsidP="000E11B5">
      <w:pPr>
        <w:pStyle w:val="ListParagraph"/>
        <w:numPr>
          <w:ilvl w:val="0"/>
          <w:numId w:val="2"/>
        </w:numPr>
      </w:pPr>
      <w:r>
        <w:t>Motivate students and visitors to explore different areas of BCIT Burnaby campus</w:t>
      </w:r>
    </w:p>
    <w:p w:rsidR="000E11B5" w:rsidRDefault="00AE7D95">
      <w:r>
        <w:t>This site will make students actively sear</w:t>
      </w:r>
      <w:r w:rsidR="00EF4718">
        <w:t>ch out relevant school property and</w:t>
      </w:r>
      <w:r>
        <w:t xml:space="preserve"> to get them used to the campus as soon as possible, via a “quest” system. School sites that have already been visited will be highlighted</w:t>
      </w:r>
      <w:r w:rsidR="00EF4718">
        <w:t xml:space="preserve"> on the website</w:t>
      </w:r>
      <w:r>
        <w:t xml:space="preserve"> to reflect that effect.</w:t>
      </w:r>
    </w:p>
    <w:p w:rsidR="000E11B5" w:rsidRDefault="000E11B5"/>
    <w:p w:rsidR="000E11B5" w:rsidRPr="00A47E4A" w:rsidRDefault="000E11B5">
      <w:pPr>
        <w:pStyle w:val="Heading3"/>
        <w:rPr>
          <w:b/>
          <w:u w:val="single"/>
          <w:rPrChange w:id="442" w:author="Simon Wu" w:date="2017-02-01T15:57:00Z">
            <w:rPr/>
          </w:rPrChange>
        </w:rPr>
        <w:pPrChange w:id="443" w:author="Simon Wu" w:date="2017-02-01T15:57:00Z">
          <w:pPr>
            <w:pStyle w:val="Heading2"/>
          </w:pPr>
        </w:pPrChange>
      </w:pPr>
      <w:bookmarkStart w:id="444" w:name="_Toc475063976"/>
      <w:r w:rsidRPr="00A47E4A">
        <w:rPr>
          <w:b/>
          <w:u w:val="single"/>
          <w:rPrChange w:id="445" w:author="Simon Wu" w:date="2017-02-01T15:57:00Z">
            <w:rPr/>
          </w:rPrChange>
        </w:rPr>
        <w:t>COMPARASION WITH SIMILAR SITES</w:t>
      </w:r>
      <w:bookmarkEnd w:id="444"/>
    </w:p>
    <w:p w:rsidR="000E11B5" w:rsidRDefault="0059595B" w:rsidP="0059595B">
      <w:r w:rsidRPr="0059595B">
        <w:t xml:space="preserve">Since our website works with “waypoints” </w:t>
      </w:r>
      <w:r>
        <w:t>and GPS locations to confirm if the user has</w:t>
      </w:r>
      <w:r w:rsidRPr="0059595B">
        <w:t xml:space="preserve"> reached a waypoint, it works similarly li</w:t>
      </w:r>
      <w:r>
        <w:t xml:space="preserve">ke the recent </w:t>
      </w:r>
      <w:proofErr w:type="spellStart"/>
      <w:r>
        <w:t>PokemonGO</w:t>
      </w:r>
      <w:proofErr w:type="spellEnd"/>
      <w:r>
        <w:t xml:space="preserve"> game’s </w:t>
      </w:r>
      <w:proofErr w:type="spellStart"/>
      <w:r>
        <w:t>Pokestops</w:t>
      </w:r>
      <w:proofErr w:type="spellEnd"/>
      <w:r>
        <w:t xml:space="preserve">; where the user, when </w:t>
      </w:r>
      <w:r w:rsidRPr="0059595B">
        <w:t>within range of a waypoint</w:t>
      </w:r>
      <w:r>
        <w:t>, can receive in-game items and perks</w:t>
      </w:r>
      <w:r w:rsidRPr="0059595B">
        <w:t>.</w:t>
      </w:r>
      <w:r>
        <w:t xml:space="preserve"> In constructing our website, we take our inspirations from the two examples below:</w:t>
      </w:r>
    </w:p>
    <w:p w:rsidR="000E11B5" w:rsidRDefault="000E11B5">
      <w:pPr>
        <w:pStyle w:val="Heading4"/>
        <w:pPrChange w:id="446" w:author="Simon Wu" w:date="2017-02-01T15:57:00Z">
          <w:pPr>
            <w:pStyle w:val="Heading3"/>
          </w:pPr>
        </w:pPrChange>
      </w:pPr>
      <w:r>
        <w:t xml:space="preserve">BCIT </w:t>
      </w:r>
      <w:r w:rsidR="00763940">
        <w:t>MAP</w:t>
      </w:r>
    </w:p>
    <w:p w:rsidR="00763940" w:rsidRDefault="00763940" w:rsidP="00763940">
      <w:pPr>
        <w:rPr>
          <w:i/>
        </w:rPr>
      </w:pPr>
      <w:r>
        <w:rPr>
          <w:i/>
        </w:rPr>
        <w:t xml:space="preserve">Source: </w:t>
      </w:r>
      <w:hyperlink r:id="rId44" w:history="1">
        <w:r w:rsidRPr="00B85A9E">
          <w:rPr>
            <w:rStyle w:val="Hyperlink"/>
          </w:rPr>
          <w:t>http://www.bcit.ca/map/</w:t>
        </w:r>
      </w:hyperlink>
      <w:r>
        <w:rPr>
          <w:i/>
        </w:rPr>
        <w:t xml:space="preserve"> </w:t>
      </w:r>
    </w:p>
    <w:p w:rsidR="00AE4463" w:rsidRDefault="00AE4463" w:rsidP="00763940">
      <w:r>
        <w:t>The BCIT map website is very comprehensive and contains a lot of information and locations of where each building is situated. However, w</w:t>
      </w:r>
      <w:r w:rsidR="00763940">
        <w:t>hile the BCIT map is rather comprehensiv</w:t>
      </w:r>
      <w:r>
        <w:t>e, it can also be overwhelming and confusing to navigate—especially for a new student or visitor. Our website addresses this issue by removing most of the map and having our users slowly unlock each section by physically exploring the campus.</w:t>
      </w:r>
    </w:p>
    <w:p w:rsidR="00AE4463" w:rsidRDefault="00AE4463">
      <w:pPr>
        <w:pStyle w:val="Heading4"/>
        <w:pPrChange w:id="447" w:author="Simon Wu" w:date="2017-02-01T15:57:00Z">
          <w:pPr>
            <w:pStyle w:val="Heading3"/>
          </w:pPr>
        </w:pPrChange>
      </w:pPr>
      <w:r>
        <w:t>UBC MAP</w:t>
      </w:r>
    </w:p>
    <w:p w:rsidR="00AE4463" w:rsidRDefault="00AE4463" w:rsidP="00763940">
      <w:r>
        <w:rPr>
          <w:i/>
        </w:rPr>
        <w:t xml:space="preserve">Source: </w:t>
      </w:r>
      <w:hyperlink r:id="rId45" w:history="1">
        <w:r w:rsidRPr="00B85A9E">
          <w:rPr>
            <w:rStyle w:val="Hyperlink"/>
          </w:rPr>
          <w:t>http://www.maps.ubc.ca/PROD/index.php</w:t>
        </w:r>
      </w:hyperlink>
      <w:r>
        <w:t xml:space="preserve"> </w:t>
      </w:r>
    </w:p>
    <w:p w:rsidR="00C13594" w:rsidDel="006443C7" w:rsidRDefault="00AE4463">
      <w:pPr>
        <w:rPr>
          <w:del w:id="448" w:author="Akemi" w:date="2017-02-01T18:15:00Z"/>
        </w:rPr>
      </w:pPr>
      <w:r>
        <w:lastRenderedPageBreak/>
        <w:t>The UBC map website is less interactive compared to the BCIT map website due to the map being only a picture. However, this also provides the benefit of a faster loading time, as the website does not need</w:t>
      </w:r>
      <w:r w:rsidR="00791FCB">
        <w:t xml:space="preserve"> to connect to Google S</w:t>
      </w:r>
      <w:r>
        <w:t xml:space="preserve">atellite.  We plan to </w:t>
      </w:r>
      <w:bookmarkStart w:id="449" w:name="_e6q49jyszw07" w:colFirst="0" w:colLast="0"/>
      <w:bookmarkEnd w:id="449"/>
      <w:r>
        <w:t xml:space="preserve">use pictures for our website maps as well to reduce loading time. </w:t>
      </w:r>
    </w:p>
    <w:p w:rsidR="0059595B" w:rsidRDefault="0059595B"/>
    <w:p w:rsidR="00C13594" w:rsidRPr="00A47E4A" w:rsidRDefault="00AE7D95">
      <w:pPr>
        <w:pStyle w:val="Heading3"/>
        <w:rPr>
          <w:b/>
          <w:u w:val="single"/>
          <w:rPrChange w:id="450" w:author="Simon Wu" w:date="2017-02-01T15:58:00Z">
            <w:rPr/>
          </w:rPrChange>
        </w:rPr>
        <w:pPrChange w:id="451" w:author="Simon Wu" w:date="2017-02-01T15:57:00Z">
          <w:pPr>
            <w:pStyle w:val="Heading2"/>
          </w:pPr>
        </w:pPrChange>
      </w:pPr>
      <w:bookmarkStart w:id="452" w:name="_ilr634xxncl8" w:colFirst="0" w:colLast="0"/>
      <w:bookmarkStart w:id="453" w:name="_k401nxqpr1c" w:colFirst="0" w:colLast="0"/>
      <w:bookmarkStart w:id="454" w:name="_Toc475063977"/>
      <w:bookmarkEnd w:id="452"/>
      <w:bookmarkEnd w:id="453"/>
      <w:r w:rsidRPr="00A47E4A">
        <w:rPr>
          <w:b/>
          <w:u w:val="single"/>
          <w:rPrChange w:id="455" w:author="Simon Wu" w:date="2017-02-01T15:58:00Z">
            <w:rPr/>
          </w:rPrChange>
        </w:rPr>
        <w:t>P</w:t>
      </w:r>
      <w:r w:rsidR="00A77BF3" w:rsidRPr="00A47E4A">
        <w:rPr>
          <w:b/>
          <w:u w:val="single"/>
          <w:rPrChange w:id="456" w:author="Simon Wu" w:date="2017-02-01T15:58:00Z">
            <w:rPr/>
          </w:rPrChange>
        </w:rPr>
        <w:t>ROJECT SUMMARY</w:t>
      </w:r>
      <w:bookmarkEnd w:id="454"/>
    </w:p>
    <w:p w:rsidR="00D20E4F" w:rsidRDefault="00AE7D95" w:rsidP="00A809F6">
      <w:r>
        <w:t>The campus map website will provide an intuitive map to help students locate their buildings faster while giving quick notes on the general area. The site will have an image of the campus map with li</w:t>
      </w:r>
      <w:r w:rsidR="00286D07">
        <w:t xml:space="preserve">nked objects for each building. </w:t>
      </w:r>
      <w:r>
        <w:t xml:space="preserve">The site will also provide a GPS location service scan to show where the user is on the map. </w:t>
      </w:r>
      <w:r w:rsidR="007C1AEB">
        <w:t xml:space="preserve">The website will function like an interactive </w:t>
      </w:r>
      <w:r w:rsidR="007D2707">
        <w:t xml:space="preserve">quest </w:t>
      </w:r>
      <w:r w:rsidR="007C1AEB">
        <w:t>game, where the user can unlock different sections of the map once he or she has physically visited the place</w:t>
      </w:r>
      <w:r w:rsidR="00EF4718">
        <w:t xml:space="preserve">. </w:t>
      </w:r>
      <w:r>
        <w:t xml:space="preserve">Below the map area will be a picture of what the particular </w:t>
      </w:r>
      <w:r w:rsidR="00EF4718">
        <w:t>building/place looks like followed by the</w:t>
      </w:r>
      <w:r>
        <w:t xml:space="preserve"> description section and comments</w:t>
      </w:r>
      <w:r w:rsidR="00EF4718">
        <w:t xml:space="preserve"> section where the user can input notes and </w:t>
      </w:r>
      <w:r>
        <w:t xml:space="preserve">comments. </w:t>
      </w:r>
      <w:r w:rsidR="00EF4718">
        <w:t>Figure 1</w:t>
      </w:r>
      <w:r>
        <w:t xml:space="preserve"> </w:t>
      </w:r>
      <w:r w:rsidR="00EF4718">
        <w:t xml:space="preserve">below </w:t>
      </w:r>
      <w:r>
        <w:t xml:space="preserve">is a rough draft of how the </w:t>
      </w:r>
      <w:ins w:id="457" w:author="Akemi" w:date="2017-02-01T17:15:00Z">
        <w:r w:rsidR="008F2A1C">
          <w:t xml:space="preserve">mobile </w:t>
        </w:r>
      </w:ins>
      <w:r>
        <w:t>website should look</w:t>
      </w:r>
      <w:r w:rsidR="00EF4718">
        <w:t xml:space="preserve"> like</w:t>
      </w:r>
      <w:r>
        <w:t>.</w:t>
      </w:r>
      <w:bookmarkStart w:id="458" w:name="_z2eytb9figu5" w:colFirst="0" w:colLast="0"/>
      <w:bookmarkStart w:id="459" w:name="_7k2w0osna0rd" w:colFirst="0" w:colLast="0"/>
      <w:bookmarkStart w:id="460" w:name="_x4tk8m5gm7gc" w:colFirst="0" w:colLast="0"/>
      <w:bookmarkStart w:id="461" w:name="_bxhz192bmw5g" w:colFirst="0" w:colLast="0"/>
      <w:bookmarkStart w:id="462" w:name="_18rl5tt88m8d" w:colFirst="0" w:colLast="0"/>
      <w:bookmarkEnd w:id="458"/>
      <w:bookmarkEnd w:id="459"/>
      <w:bookmarkEnd w:id="460"/>
      <w:bookmarkEnd w:id="461"/>
      <w:bookmarkEnd w:id="462"/>
    </w:p>
    <w:p w:rsidR="00D20E4F" w:rsidRDefault="0059595B" w:rsidP="00A809F6">
      <w:r>
        <w:rPr>
          <w:noProof/>
          <w:lang w:val="en-US" w:eastAsia="ja-JP"/>
        </w:rPr>
        <w:drawing>
          <wp:anchor distT="114300" distB="114300" distL="114300" distR="114300" simplePos="0" relativeHeight="251613184" behindDoc="1" locked="0" layoutInCell="0" hidden="0" allowOverlap="1">
            <wp:simplePos x="0" y="0"/>
            <wp:positionH relativeFrom="margin">
              <wp:posOffset>1470660</wp:posOffset>
            </wp:positionH>
            <wp:positionV relativeFrom="paragraph">
              <wp:posOffset>5715</wp:posOffset>
            </wp:positionV>
            <wp:extent cx="2781300" cy="4579620"/>
            <wp:effectExtent l="0" t="0" r="0" b="0"/>
            <wp:wrapNone/>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46"/>
                    <a:srcRect/>
                    <a:stretch>
                      <a:fillRect/>
                    </a:stretch>
                  </pic:blipFill>
                  <pic:spPr>
                    <a:xfrm>
                      <a:off x="0" y="0"/>
                      <a:ext cx="2781300" cy="4579620"/>
                    </a:xfrm>
                    <a:prstGeom prst="rect">
                      <a:avLst/>
                    </a:prstGeom>
                    <a:ln/>
                  </pic:spPr>
                </pic:pic>
              </a:graphicData>
            </a:graphic>
            <wp14:sizeRelH relativeFrom="margin">
              <wp14:pctWidth>0</wp14:pctWidth>
            </wp14:sizeRelH>
            <wp14:sizeRelV relativeFrom="margin">
              <wp14:pctHeight>0</wp14:pctHeight>
            </wp14:sizeRelV>
          </wp:anchor>
        </w:drawing>
      </w:r>
    </w:p>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59595B" w:rsidP="0059595B">
      <w:pPr>
        <w:tabs>
          <w:tab w:val="left" w:pos="5292"/>
        </w:tabs>
      </w:pPr>
      <w:r>
        <w:tab/>
      </w:r>
    </w:p>
    <w:p w:rsidR="0059595B" w:rsidRDefault="0059595B" w:rsidP="00A809F6"/>
    <w:p w:rsidR="0059595B" w:rsidRDefault="0059595B" w:rsidP="00A809F6"/>
    <w:p w:rsidR="00D20E4F" w:rsidRDefault="0059595B" w:rsidP="00A809F6">
      <w:r>
        <w:rPr>
          <w:noProof/>
          <w:lang w:val="en-US" w:eastAsia="ja-JP"/>
        </w:rPr>
        <mc:AlternateContent>
          <mc:Choice Requires="wps">
            <w:drawing>
              <wp:anchor distT="0" distB="0" distL="114300" distR="114300" simplePos="0" relativeHeight="251614208" behindDoc="0" locked="0" layoutInCell="1" allowOverlap="1" wp14:anchorId="347C1C1E" wp14:editId="184F72AF">
                <wp:simplePos x="0" y="0"/>
                <wp:positionH relativeFrom="column">
                  <wp:posOffset>1442085</wp:posOffset>
                </wp:positionH>
                <wp:positionV relativeFrom="paragraph">
                  <wp:posOffset>151765</wp:posOffset>
                </wp:positionV>
                <wp:extent cx="2835275" cy="635"/>
                <wp:effectExtent l="0" t="0" r="3175" b="18415"/>
                <wp:wrapSquare wrapText="bothSides"/>
                <wp:docPr id="2" name="Text Box 2"/>
                <wp:cNvGraphicFramePr/>
                <a:graphic xmlns:a="http://schemas.openxmlformats.org/drawingml/2006/main">
                  <a:graphicData uri="http://schemas.microsoft.com/office/word/2010/wordprocessingShape">
                    <wps:wsp>
                      <wps:cNvSpPr txBox="1"/>
                      <wps:spPr>
                        <a:xfrm>
                          <a:off x="0" y="0"/>
                          <a:ext cx="2835275" cy="635"/>
                        </a:xfrm>
                        <a:prstGeom prst="rect">
                          <a:avLst/>
                        </a:prstGeom>
                        <a:solidFill>
                          <a:prstClr val="white"/>
                        </a:solidFill>
                        <a:ln>
                          <a:noFill/>
                        </a:ln>
                      </wps:spPr>
                      <wps:txbx>
                        <w:txbxContent>
                          <w:p w:rsidR="005146D1" w:rsidRPr="007E7BC5" w:rsidRDefault="005146D1" w:rsidP="00A77BF3">
                            <w:pPr>
                              <w:pStyle w:val="Caption"/>
                              <w:jc w:val="center"/>
                              <w:rPr>
                                <w:noProof/>
                                <w:color w:val="1F3864" w:themeColor="accent1" w:themeShade="80"/>
                                <w:sz w:val="36"/>
                                <w:szCs w:val="36"/>
                              </w:rPr>
                            </w:pPr>
                            <w:r>
                              <w:t xml:space="preserve">Figure </w:t>
                            </w:r>
                            <w:r w:rsidR="000B396A">
                              <w:fldChar w:fldCharType="begin"/>
                            </w:r>
                            <w:r w:rsidR="000B396A">
                              <w:instrText xml:space="preserve"> SEQ Figure \* ARABIC </w:instrText>
                            </w:r>
                            <w:r w:rsidR="000B396A">
                              <w:fldChar w:fldCharType="separate"/>
                            </w:r>
                            <w:ins w:id="463" w:author="Akemi" w:date="2017-02-01T18:14:00Z">
                              <w:r w:rsidR="007479DB">
                                <w:rPr>
                                  <w:noProof/>
                                </w:rPr>
                                <w:t>12</w:t>
                              </w:r>
                            </w:ins>
                            <w:ins w:id="464" w:author="Jacky Li" w:date="2017-02-01T16:47:00Z">
                              <w:del w:id="465" w:author="Akemi" w:date="2017-02-01T17:44:00Z">
                                <w:r w:rsidDel="009A244C">
                                  <w:rPr>
                                    <w:noProof/>
                                  </w:rPr>
                                  <w:delText>4</w:delText>
                                </w:r>
                              </w:del>
                            </w:ins>
                            <w:del w:id="466" w:author="Akemi" w:date="2017-02-01T17:44:00Z">
                              <w:r w:rsidDel="009A244C">
                                <w:rPr>
                                  <w:noProof/>
                                </w:rPr>
                                <w:delText>3</w:delText>
                              </w:r>
                            </w:del>
                            <w:r w:rsidR="000B396A">
                              <w:rPr>
                                <w:noProof/>
                              </w:rPr>
                              <w:fldChar w:fldCharType="end"/>
                            </w:r>
                            <w:r>
                              <w:t>: Initial Concept of the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C1C1E" id="Text Box 2" o:spid="_x0000_s1043" type="#_x0000_t202" style="position:absolute;margin-left:113.55pt;margin-top:11.95pt;width:223.2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" stroked="f">
                <v:textbox style="mso-fit-shape-to-text:t" inset="0,0,0,0">
                  <w:txbxContent>
                    <w:p w:rsidR="005146D1" w:rsidRPr="007E7BC5" w:rsidRDefault="005146D1" w:rsidP="00A77BF3">
                      <w:pPr>
                        <w:pStyle w:val="Caption"/>
                        <w:jc w:val="center"/>
                        <w:rPr>
                          <w:noProof/>
                          <w:color w:val="1F3864" w:themeColor="accent1" w:themeShade="80"/>
                          <w:sz w:val="36"/>
                          <w:szCs w:val="36"/>
                        </w:rPr>
                      </w:pPr>
                      <w:r>
                        <w:t xml:space="preserve">Figure </w:t>
                      </w:r>
                      <w:r w:rsidR="000B396A">
                        <w:fldChar w:fldCharType="begin"/>
                      </w:r>
                      <w:r w:rsidR="000B396A">
                        <w:instrText xml:space="preserve"> SEQ Figure \* ARABIC </w:instrText>
                      </w:r>
                      <w:r w:rsidR="000B396A">
                        <w:fldChar w:fldCharType="separate"/>
                      </w:r>
                      <w:ins w:id="467" w:author="Akemi" w:date="2017-02-01T18:14:00Z">
                        <w:r w:rsidR="007479DB">
                          <w:rPr>
                            <w:noProof/>
                          </w:rPr>
                          <w:t>12</w:t>
                        </w:r>
                      </w:ins>
                      <w:ins w:id="468" w:author="Jacky Li" w:date="2017-02-01T16:47:00Z">
                        <w:del w:id="469" w:author="Akemi" w:date="2017-02-01T17:44:00Z">
                          <w:r w:rsidDel="009A244C">
                            <w:rPr>
                              <w:noProof/>
                            </w:rPr>
                            <w:delText>4</w:delText>
                          </w:r>
                        </w:del>
                      </w:ins>
                      <w:del w:id="470" w:author="Akemi" w:date="2017-02-01T17:44:00Z">
                        <w:r w:rsidDel="009A244C">
                          <w:rPr>
                            <w:noProof/>
                          </w:rPr>
                          <w:delText>3</w:delText>
                        </w:r>
                      </w:del>
                      <w:r w:rsidR="000B396A">
                        <w:rPr>
                          <w:noProof/>
                        </w:rPr>
                        <w:fldChar w:fldCharType="end"/>
                      </w:r>
                      <w:r>
                        <w:t>: Initial Concept of the Website</w:t>
                      </w:r>
                    </w:p>
                  </w:txbxContent>
                </v:textbox>
                <w10:wrap type="square"/>
              </v:shape>
            </w:pict>
          </mc:Fallback>
        </mc:AlternateContent>
      </w:r>
    </w:p>
    <w:p w:rsidR="00D20E4F" w:rsidRDefault="00D20E4F" w:rsidP="00A809F6"/>
    <w:p w:rsidR="00D20E4F" w:rsidRPr="00A47E4A" w:rsidRDefault="00D20E4F">
      <w:pPr>
        <w:pStyle w:val="Heading3"/>
        <w:rPr>
          <w:b/>
          <w:u w:val="single"/>
          <w:rPrChange w:id="471" w:author="Simon Wu" w:date="2017-02-01T15:58:00Z">
            <w:rPr/>
          </w:rPrChange>
        </w:rPr>
        <w:pPrChange w:id="472" w:author="Simon Wu" w:date="2017-02-01T15:58:00Z">
          <w:pPr>
            <w:pStyle w:val="Heading2"/>
          </w:pPr>
        </w:pPrChange>
      </w:pPr>
      <w:bookmarkStart w:id="473" w:name="_Toc475063978"/>
      <w:r w:rsidRPr="00A47E4A">
        <w:rPr>
          <w:b/>
          <w:u w:val="single"/>
          <w:rPrChange w:id="474" w:author="Simon Wu" w:date="2017-02-01T15:58:00Z">
            <w:rPr/>
          </w:rPrChange>
        </w:rPr>
        <w:t>MEASURING SUCCESS</w:t>
      </w:r>
      <w:bookmarkEnd w:id="473"/>
    </w:p>
    <w:p w:rsidR="00C13594" w:rsidRDefault="00D20E4F" w:rsidP="00A809F6">
      <w:r>
        <w:t xml:space="preserve">We plan to gauge the success of our website </w:t>
      </w:r>
      <w:ins w:id="475" w:author="Akemi" w:date="2017-02-01T17:16:00Z">
        <w:r w:rsidR="0045557B">
          <w:t xml:space="preserve">by </w:t>
        </w:r>
      </w:ins>
      <w:r>
        <w:t xml:space="preserve">the reviews and ratings from our users. We will have a review section on our webpage that allows the users to rate our website out of 5 and leave optional comments. This will also allow us to continue to improve our website based on user </w:t>
      </w:r>
      <w:r>
        <w:lastRenderedPageBreak/>
        <w:t>feedback</w:t>
      </w:r>
      <w:del w:id="476" w:author="Akemi" w:date="2017-02-01T17:16:00Z">
        <w:r w:rsidDel="0045557B">
          <w:delText>s</w:delText>
        </w:r>
      </w:del>
      <w:r>
        <w:t>. We may encourage users to rate and review by providing extra perks such as unlocking a map section.</w:t>
      </w:r>
      <w:r w:rsidR="00AE7D95">
        <w:br w:type="page"/>
      </w:r>
    </w:p>
    <w:p w:rsidR="00C13594" w:rsidRDefault="00AE7D95">
      <w:pPr>
        <w:pStyle w:val="Heading2"/>
        <w:pPrChange w:id="477" w:author="Simon Wu" w:date="2017-02-01T15:58:00Z">
          <w:pPr>
            <w:pStyle w:val="Heading1"/>
          </w:pPr>
        </w:pPrChange>
      </w:pPr>
      <w:bookmarkStart w:id="478" w:name="_6tdbl0ja7534" w:colFirst="0" w:colLast="0"/>
      <w:bookmarkStart w:id="479" w:name="_xzqzf2mdw6uk" w:colFirst="0" w:colLast="0"/>
      <w:bookmarkStart w:id="480" w:name="_Toc475063979"/>
      <w:bookmarkEnd w:id="478"/>
      <w:bookmarkEnd w:id="479"/>
      <w:r>
        <w:lastRenderedPageBreak/>
        <w:t>FUNCTIONAL REQUIREMENTS</w:t>
      </w:r>
      <w:bookmarkEnd w:id="480"/>
    </w:p>
    <w:p w:rsidR="00C13594" w:rsidRDefault="00C13594"/>
    <w:p w:rsidR="00C13594" w:rsidRPr="00A47E4A" w:rsidRDefault="00AE7D95">
      <w:pPr>
        <w:pStyle w:val="Heading3"/>
        <w:rPr>
          <w:b/>
          <w:u w:val="single"/>
          <w:rPrChange w:id="481" w:author="Simon Wu" w:date="2017-02-01T15:58:00Z">
            <w:rPr/>
          </w:rPrChange>
        </w:rPr>
        <w:pPrChange w:id="482" w:author="Simon Wu" w:date="2017-02-01T15:58:00Z">
          <w:pPr>
            <w:pStyle w:val="Heading2"/>
          </w:pPr>
        </w:pPrChange>
      </w:pPr>
      <w:bookmarkStart w:id="483" w:name="_i70wsh331oa0" w:colFirst="0" w:colLast="0"/>
      <w:bookmarkStart w:id="484" w:name="_Toc475063980"/>
      <w:bookmarkEnd w:id="483"/>
      <w:r w:rsidRPr="00A47E4A">
        <w:rPr>
          <w:b/>
          <w:u w:val="single"/>
          <w:rPrChange w:id="485" w:author="Simon Wu" w:date="2017-02-01T15:58:00Z">
            <w:rPr/>
          </w:rPrChange>
        </w:rPr>
        <w:t>THE LOG</w:t>
      </w:r>
      <w:ins w:id="486" w:author="Akemi" w:date="2017-02-01T17:16:00Z">
        <w:r w:rsidR="0045557B">
          <w:rPr>
            <w:b/>
            <w:u w:val="single"/>
          </w:rPr>
          <w:t>-</w:t>
        </w:r>
      </w:ins>
      <w:r w:rsidRPr="00A47E4A">
        <w:rPr>
          <w:b/>
          <w:u w:val="single"/>
          <w:rPrChange w:id="487" w:author="Simon Wu" w:date="2017-02-01T15:58:00Z">
            <w:rPr/>
          </w:rPrChange>
        </w:rPr>
        <w:t>IN FEATURE</w:t>
      </w:r>
      <w:bookmarkEnd w:id="484"/>
    </w:p>
    <w:p w:rsidR="00C13594" w:rsidRDefault="007C1AEB">
      <w:r>
        <w:t>Those</w:t>
      </w:r>
      <w:r w:rsidR="00AE7D95">
        <w:t xml:space="preserve"> who want to interact and keep track of where they have been will be required to make a login username and password. This ensures that if a </w:t>
      </w:r>
      <w:r>
        <w:t xml:space="preserve">student wants to save </w:t>
      </w:r>
      <w:del w:id="488" w:author="Akemi" w:date="2017-02-01T17:17:00Z">
        <w:r w:rsidDel="0045557B">
          <w:delText>his or her</w:delText>
        </w:r>
      </w:del>
      <w:ins w:id="489" w:author="Akemi" w:date="2017-02-01T17:17:00Z">
        <w:r w:rsidR="0045557B">
          <w:t>their</w:t>
        </w:r>
      </w:ins>
      <w:r w:rsidR="00AE7D95">
        <w:t xml:space="preserve"> progress, they will be able to save that information to their User ID.</w:t>
      </w:r>
    </w:p>
    <w:p w:rsidR="00C13594" w:rsidRDefault="00AE7D95">
      <w:r>
        <w:t xml:space="preserve">Those registered also have the option of leaving comments </w:t>
      </w:r>
      <w:r w:rsidR="007C1AEB">
        <w:t>on places that they’ve been to. T</w:t>
      </w:r>
      <w:r>
        <w:t>his allows the students to collaborate and help improve the map for future visitors and students.</w:t>
      </w:r>
    </w:p>
    <w:p w:rsidR="00C13594" w:rsidRDefault="00C13594"/>
    <w:p w:rsidR="00C13594" w:rsidRPr="00A47E4A" w:rsidRDefault="00AE7D95">
      <w:pPr>
        <w:pStyle w:val="Heading3"/>
        <w:rPr>
          <w:b/>
          <w:u w:val="single"/>
          <w:rPrChange w:id="490" w:author="Simon Wu" w:date="2017-02-01T15:58:00Z">
            <w:rPr/>
          </w:rPrChange>
        </w:rPr>
        <w:pPrChange w:id="491" w:author="Simon Wu" w:date="2017-02-01T15:58:00Z">
          <w:pPr>
            <w:pStyle w:val="Heading2"/>
          </w:pPr>
        </w:pPrChange>
      </w:pPr>
      <w:bookmarkStart w:id="492" w:name="_g1mxei75in4t" w:colFirst="0" w:colLast="0"/>
      <w:bookmarkStart w:id="493" w:name="_Toc475063981"/>
      <w:bookmarkEnd w:id="492"/>
      <w:r w:rsidRPr="00A47E4A">
        <w:rPr>
          <w:b/>
          <w:u w:val="single"/>
          <w:rPrChange w:id="494" w:author="Simon Wu" w:date="2017-02-01T15:58:00Z">
            <w:rPr/>
          </w:rPrChange>
        </w:rPr>
        <w:t>USER AUTHENTICATION</w:t>
      </w:r>
      <w:bookmarkEnd w:id="493"/>
    </w:p>
    <w:p w:rsidR="00C13594" w:rsidRDefault="00AE7D95">
      <w:r>
        <w:t xml:space="preserve">Once the user logs in, their name will </w:t>
      </w:r>
      <w:r w:rsidR="001C4805">
        <w:t xml:space="preserve">be </w:t>
      </w:r>
      <w:r>
        <w:t xml:space="preserve">displayed on the top right corner of the webpage. Clicking on the name will display their user profile, which includes their login name, email, password (censored), and </w:t>
      </w:r>
      <w:r w:rsidR="007D2707">
        <w:t xml:space="preserve">map unlock </w:t>
      </w:r>
      <w:r>
        <w:t xml:space="preserve">progress. There will be an edit button beside the password field </w:t>
      </w:r>
      <w:r w:rsidR="001C4805">
        <w:t>if</w:t>
      </w:r>
      <w:r>
        <w:t xml:space="preserve"> the user wishes to change the password.</w:t>
      </w:r>
    </w:p>
    <w:p w:rsidR="00247E14" w:rsidRDefault="00247E14">
      <w:pPr>
        <w:pStyle w:val="Heading2"/>
        <w:rPr>
          <w:b/>
          <w:u w:val="single"/>
        </w:rPr>
      </w:pPr>
      <w:bookmarkStart w:id="495" w:name="_pvi80ksah450" w:colFirst="0" w:colLast="0"/>
      <w:bookmarkEnd w:id="495"/>
    </w:p>
    <w:p w:rsidR="00C13594" w:rsidRPr="00A47E4A" w:rsidRDefault="00AE7D95">
      <w:pPr>
        <w:pStyle w:val="Heading3"/>
        <w:rPr>
          <w:b/>
          <w:u w:val="single"/>
          <w:rPrChange w:id="496" w:author="Simon Wu" w:date="2017-02-01T15:58:00Z">
            <w:rPr/>
          </w:rPrChange>
        </w:rPr>
        <w:pPrChange w:id="497" w:author="Simon Wu" w:date="2017-02-01T15:58:00Z">
          <w:pPr>
            <w:pStyle w:val="Heading2"/>
          </w:pPr>
        </w:pPrChange>
      </w:pPr>
      <w:bookmarkStart w:id="498" w:name="_Toc475063982"/>
      <w:r w:rsidRPr="00A47E4A">
        <w:rPr>
          <w:b/>
          <w:u w:val="single"/>
          <w:rPrChange w:id="499" w:author="Simon Wu" w:date="2017-02-01T15:58:00Z">
            <w:rPr/>
          </w:rPrChange>
        </w:rPr>
        <w:t>SERVER SIDE PROCESSING</w:t>
      </w:r>
      <w:bookmarkEnd w:id="498"/>
    </w:p>
    <w:p w:rsidR="00C13594" w:rsidRDefault="00AE7D95">
      <w:r>
        <w:t>There will be a database on the server where the user’s login information is stored. The database will also store the user’s map “quest” progress.</w:t>
      </w:r>
    </w:p>
    <w:p w:rsidR="00247E14" w:rsidRDefault="00247E14">
      <w:pPr>
        <w:pStyle w:val="Heading2"/>
        <w:rPr>
          <w:b/>
          <w:u w:val="single"/>
        </w:rPr>
      </w:pPr>
      <w:bookmarkStart w:id="500" w:name="_btgrizqj6o7f" w:colFirst="0" w:colLast="0"/>
      <w:bookmarkEnd w:id="500"/>
    </w:p>
    <w:p w:rsidR="00C13594" w:rsidRPr="00A47E4A" w:rsidRDefault="00AE7D95">
      <w:pPr>
        <w:pStyle w:val="Heading3"/>
        <w:rPr>
          <w:b/>
          <w:u w:val="single"/>
          <w:rPrChange w:id="501" w:author="Simon Wu" w:date="2017-02-01T15:58:00Z">
            <w:rPr/>
          </w:rPrChange>
        </w:rPr>
        <w:pPrChange w:id="502" w:author="Simon Wu" w:date="2017-02-01T15:58:00Z">
          <w:pPr>
            <w:pStyle w:val="Heading2"/>
          </w:pPr>
        </w:pPrChange>
      </w:pPr>
      <w:bookmarkStart w:id="503" w:name="_Toc475063983"/>
      <w:r w:rsidRPr="00A47E4A">
        <w:rPr>
          <w:b/>
          <w:u w:val="single"/>
          <w:rPrChange w:id="504" w:author="Simon Wu" w:date="2017-02-01T15:58:00Z">
            <w:rPr/>
          </w:rPrChange>
        </w:rPr>
        <w:t>OTHER FEATURES</w:t>
      </w:r>
      <w:bookmarkEnd w:id="503"/>
    </w:p>
    <w:p w:rsidR="008C4F68" w:rsidRDefault="008C4F68">
      <w:pPr>
        <w:pStyle w:val="Heading3"/>
      </w:pPr>
      <w:bookmarkStart w:id="505" w:name="_4t6j058pwcoe" w:colFirst="0" w:colLast="0"/>
      <w:bookmarkEnd w:id="505"/>
    </w:p>
    <w:p w:rsidR="00C13594" w:rsidRDefault="00AE7D95">
      <w:pPr>
        <w:pStyle w:val="Heading4"/>
        <w:pPrChange w:id="506" w:author="Simon Wu" w:date="2017-02-01T15:58:00Z">
          <w:pPr>
            <w:pStyle w:val="Heading3"/>
          </w:pPr>
        </w:pPrChange>
      </w:pPr>
      <w:r>
        <w:t>Feedback Box</w:t>
      </w:r>
    </w:p>
    <w:p w:rsidR="008C4F68" w:rsidRDefault="00AE7D95" w:rsidP="00AE4463">
      <w:r>
        <w:t>There will be a comment section on each page where users can post suggestions.</w:t>
      </w:r>
      <w:bookmarkStart w:id="507" w:name="_oojsqwnajpjz" w:colFirst="0" w:colLast="0"/>
      <w:bookmarkEnd w:id="507"/>
    </w:p>
    <w:p w:rsidR="00C13594" w:rsidRDefault="00AE7D95">
      <w:pPr>
        <w:pStyle w:val="Heading4"/>
        <w:pPrChange w:id="508" w:author="Simon Wu" w:date="2017-02-01T15:58:00Z">
          <w:pPr>
            <w:pStyle w:val="Heading3"/>
          </w:pPr>
        </w:pPrChange>
      </w:pPr>
      <w:r>
        <w:t>List</w:t>
      </w:r>
    </w:p>
    <w:p w:rsidR="008C4F68" w:rsidRDefault="00AE7D95" w:rsidP="00AE4463">
      <w:r>
        <w:t>We will have a page with a glossary of terms on the different names and jargons at BCIT. For example, the word “</w:t>
      </w:r>
      <w:proofErr w:type="spellStart"/>
      <w:r>
        <w:t>ehPod</w:t>
      </w:r>
      <w:proofErr w:type="spellEnd"/>
      <w:r>
        <w:t>” would be a term listed under our glossary with the associated definition/explanation beside it.</w:t>
      </w:r>
      <w:bookmarkStart w:id="509" w:name="_a108y12l91ub" w:colFirst="0" w:colLast="0"/>
      <w:bookmarkEnd w:id="509"/>
    </w:p>
    <w:p w:rsidR="00C13594" w:rsidRDefault="00AE7D95">
      <w:pPr>
        <w:pStyle w:val="Heading4"/>
        <w:pPrChange w:id="510" w:author="Simon Wu" w:date="2017-02-01T15:58:00Z">
          <w:pPr>
            <w:pStyle w:val="Heading3"/>
          </w:pPr>
        </w:pPrChange>
      </w:pPr>
      <w:r>
        <w:t>Contact</w:t>
      </w:r>
      <w:ins w:id="511" w:author="Akemi" w:date="2017-02-01T17:17:00Z">
        <w:r w:rsidR="0045557B">
          <w:t xml:space="preserve"> Us</w:t>
        </w:r>
      </w:ins>
      <w:r>
        <w:t xml:space="preserve"> </w:t>
      </w:r>
      <w:del w:id="512" w:author="Akemi" w:date="2017-02-01T17:17:00Z">
        <w:r w:rsidDel="0045557B">
          <w:delText>Sectio</w:delText>
        </w:r>
      </w:del>
      <w:del w:id="513" w:author="Akemi" w:date="2017-02-01T17:18:00Z">
        <w:r w:rsidDel="0045557B">
          <w:delText>n</w:delText>
        </w:r>
      </w:del>
    </w:p>
    <w:p w:rsidR="00C13594" w:rsidRDefault="00AE7D95">
      <w:r>
        <w:t xml:space="preserve">There will be an option for users to contact us in </w:t>
      </w:r>
      <w:r w:rsidR="007D2707">
        <w:t xml:space="preserve">the </w:t>
      </w:r>
      <w:r>
        <w:t>case of any problems, issues, or bug</w:t>
      </w:r>
      <w:r w:rsidR="007D2707">
        <w:t>s. This will most likely be in</w:t>
      </w:r>
      <w:r>
        <w:t xml:space="preserve"> form of a message box that the users can fill out and submit through the website. </w:t>
      </w:r>
      <w:r>
        <w:br w:type="page"/>
      </w:r>
    </w:p>
    <w:p w:rsidR="00C13594" w:rsidRDefault="00AE7D95">
      <w:pPr>
        <w:pStyle w:val="Heading2"/>
        <w:pPrChange w:id="514" w:author="Simon Wu" w:date="2017-02-01T15:58:00Z">
          <w:pPr>
            <w:pStyle w:val="Heading1"/>
          </w:pPr>
        </w:pPrChange>
      </w:pPr>
      <w:bookmarkStart w:id="515" w:name="_szbknw68vpfv" w:colFirst="0" w:colLast="0"/>
      <w:bookmarkStart w:id="516" w:name="_Toc475063984"/>
      <w:bookmarkEnd w:id="515"/>
      <w:r>
        <w:lastRenderedPageBreak/>
        <w:t>PROJECT EXECUTION PLAN</w:t>
      </w:r>
      <w:bookmarkEnd w:id="516"/>
    </w:p>
    <w:p w:rsidR="00247E14" w:rsidRDefault="00247E14">
      <w:pPr>
        <w:pStyle w:val="Heading2"/>
        <w:rPr>
          <w:b/>
          <w:u w:val="single"/>
        </w:rPr>
      </w:pPr>
      <w:bookmarkStart w:id="517" w:name="_27inmeie392j" w:colFirst="0" w:colLast="0"/>
      <w:bookmarkEnd w:id="517"/>
    </w:p>
    <w:p w:rsidR="00C13594" w:rsidRPr="00A47E4A" w:rsidRDefault="00AE7D95">
      <w:pPr>
        <w:pStyle w:val="Heading3"/>
        <w:rPr>
          <w:b/>
          <w:u w:val="single"/>
          <w:rPrChange w:id="518" w:author="Simon Wu" w:date="2017-02-01T15:58:00Z">
            <w:rPr/>
          </w:rPrChange>
        </w:rPr>
        <w:pPrChange w:id="519" w:author="Simon Wu" w:date="2017-02-01T15:58:00Z">
          <w:pPr>
            <w:pStyle w:val="Heading2"/>
          </w:pPr>
        </w:pPrChange>
      </w:pPr>
      <w:bookmarkStart w:id="520" w:name="_Toc475063985"/>
      <w:r w:rsidRPr="00A47E4A">
        <w:rPr>
          <w:b/>
          <w:u w:val="single"/>
          <w:rPrChange w:id="521" w:author="Simon Wu" w:date="2017-02-01T15:58:00Z">
            <w:rPr/>
          </w:rPrChange>
        </w:rPr>
        <w:t>SCHEDULE</w:t>
      </w:r>
      <w:bookmarkEnd w:id="520"/>
    </w:p>
    <w:p w:rsidR="00C13594" w:rsidRDefault="00AE7D95">
      <w:r>
        <w:rPr>
          <w:b/>
        </w:rPr>
        <w:t>Week 1</w:t>
      </w:r>
    </w:p>
    <w:p w:rsidR="00C13594" w:rsidRDefault="00AE7D95">
      <w:r>
        <w:t>Project proposal, rough layout of work plan, segment responsibilities</w:t>
      </w:r>
    </w:p>
    <w:p w:rsidR="00C13594" w:rsidRDefault="00C13594"/>
    <w:p w:rsidR="00C13594" w:rsidRDefault="00AE7D95">
      <w:r>
        <w:rPr>
          <w:b/>
        </w:rPr>
        <w:t xml:space="preserve">Week 2 </w:t>
      </w:r>
      <w:r>
        <w:t xml:space="preserve"> </w:t>
      </w:r>
    </w:p>
    <w:p w:rsidR="00C13594" w:rsidRDefault="00AE7D95">
      <w:r>
        <w:t>Website scaffolding, plan on graphics - custom if need be</w:t>
      </w:r>
    </w:p>
    <w:p w:rsidR="00C13594" w:rsidRDefault="00AE7D95">
      <w:r>
        <w:t>Back-end development talks</w:t>
      </w:r>
    </w:p>
    <w:p w:rsidR="00C13594" w:rsidRDefault="00C13594"/>
    <w:p w:rsidR="00C13594" w:rsidRDefault="00AE7D95">
      <w:r>
        <w:rPr>
          <w:b/>
        </w:rPr>
        <w:t>Week 3</w:t>
      </w:r>
      <w:r>
        <w:t xml:space="preserve">  </w:t>
      </w:r>
    </w:p>
    <w:p w:rsidR="00C13594" w:rsidRDefault="00AE7D95">
      <w:r>
        <w:t>Complete basic layout of the website and colors selection</w:t>
      </w:r>
    </w:p>
    <w:p w:rsidR="00C13594" w:rsidRDefault="00AE7D95">
      <w:r>
        <w:t>Start work on establishing user database and logistics.</w:t>
      </w:r>
    </w:p>
    <w:p w:rsidR="00C13594" w:rsidRDefault="00C13594"/>
    <w:p w:rsidR="00C13594" w:rsidRDefault="00AE7D95">
      <w:r>
        <w:rPr>
          <w:b/>
        </w:rPr>
        <w:t xml:space="preserve">Week </w:t>
      </w:r>
      <w:r w:rsidR="00CB5357">
        <w:rPr>
          <w:b/>
        </w:rPr>
        <w:t xml:space="preserve">4 + Week 5 </w:t>
      </w:r>
      <w:r>
        <w:rPr>
          <w:b/>
        </w:rPr>
        <w:t xml:space="preserve">+ Week 6  </w:t>
      </w:r>
    </w:p>
    <w:p w:rsidR="00C13594" w:rsidRDefault="00AE7D95">
      <w:r>
        <w:t>Code. Development phase</w:t>
      </w:r>
    </w:p>
    <w:p w:rsidR="00C13594" w:rsidRDefault="00C13594"/>
    <w:p w:rsidR="00C13594" w:rsidRDefault="00AE7D95">
      <w:r>
        <w:rPr>
          <w:b/>
        </w:rPr>
        <w:t xml:space="preserve">Week </w:t>
      </w:r>
      <w:r w:rsidR="00CB5357">
        <w:rPr>
          <w:b/>
        </w:rPr>
        <w:t xml:space="preserve">7 + Week 8 </w:t>
      </w:r>
      <w:r>
        <w:rPr>
          <w:b/>
        </w:rPr>
        <w:t>+ Week 9</w:t>
      </w:r>
    </w:p>
    <w:p w:rsidR="00C13594" w:rsidRDefault="00AE7D95">
      <w:r>
        <w:t>Start of week 7: Review current progress</w:t>
      </w:r>
    </w:p>
    <w:p w:rsidR="00C13594" w:rsidRDefault="00AE7D95">
      <w:r>
        <w:t>Week 8 + 9: Damage control if need be, continue coding.</w:t>
      </w:r>
    </w:p>
    <w:p w:rsidR="00C13594" w:rsidRDefault="00C13594"/>
    <w:p w:rsidR="00C13594" w:rsidRDefault="00AE7D95">
      <w:r>
        <w:rPr>
          <w:b/>
        </w:rPr>
        <w:t>Week 10</w:t>
      </w:r>
    </w:p>
    <w:p w:rsidR="00C13594" w:rsidRDefault="00AE7D95">
      <w:r>
        <w:t>Final testing and verifications</w:t>
      </w:r>
    </w:p>
    <w:p w:rsidR="00C13594" w:rsidRDefault="00C13594"/>
    <w:p w:rsidR="00C13594" w:rsidRDefault="00AE7D95">
      <w:r>
        <w:rPr>
          <w:b/>
        </w:rPr>
        <w:t>Week 11 + Week 12 + Week 13</w:t>
      </w:r>
    </w:p>
    <w:p w:rsidR="00C13594" w:rsidRDefault="00AE7D95">
      <w:r>
        <w:t>Float time.</w:t>
      </w:r>
    </w:p>
    <w:p w:rsidR="00247E14" w:rsidRDefault="00247E14">
      <w:pPr>
        <w:pStyle w:val="Heading2"/>
        <w:rPr>
          <w:b/>
          <w:u w:val="single"/>
        </w:rPr>
      </w:pPr>
      <w:bookmarkStart w:id="522" w:name="_72puk1prqfl0" w:colFirst="0" w:colLast="0"/>
      <w:bookmarkEnd w:id="522"/>
    </w:p>
    <w:p w:rsidR="00C13594" w:rsidRPr="00A47E4A" w:rsidRDefault="00AE7D95">
      <w:pPr>
        <w:pStyle w:val="Heading3"/>
        <w:rPr>
          <w:b/>
          <w:u w:val="single"/>
          <w:rPrChange w:id="523" w:author="Simon Wu" w:date="2017-02-01T15:59:00Z">
            <w:rPr/>
          </w:rPrChange>
        </w:rPr>
        <w:pPrChange w:id="524" w:author="Simon Wu" w:date="2017-02-01T15:59:00Z">
          <w:pPr>
            <w:pStyle w:val="Heading2"/>
          </w:pPr>
        </w:pPrChange>
      </w:pPr>
      <w:bookmarkStart w:id="525" w:name="_Toc475063986"/>
      <w:r w:rsidRPr="00A47E4A">
        <w:rPr>
          <w:b/>
          <w:u w:val="single"/>
          <w:rPrChange w:id="526" w:author="Simon Wu" w:date="2017-02-01T15:59:00Z">
            <w:rPr/>
          </w:rPrChange>
        </w:rPr>
        <w:t>PLAN</w:t>
      </w:r>
      <w:bookmarkEnd w:id="525"/>
    </w:p>
    <w:p w:rsidR="00C13594" w:rsidRDefault="00AE7D95">
      <w:r>
        <w:t>In order to make this website a success, communication and coopera</w:t>
      </w:r>
      <w:r w:rsidR="007D2707">
        <w:t>tion between team members is</w:t>
      </w:r>
      <w:r>
        <w:t xml:space="preserve"> crucial. Our plan is to start early and try to work in pairs as much as possible. Depending on the size of the task</w:t>
      </w:r>
      <w:del w:id="527" w:author="Akemi" w:date="2017-02-01T17:30:00Z">
        <w:r w:rsidDel="009A244C">
          <w:delText>,</w:delText>
        </w:r>
      </w:del>
      <w:r>
        <w:t xml:space="preserve"> and the cap</w:t>
      </w:r>
      <w:r w:rsidR="007D2707">
        <w:t>ability of the team members, resource/task delegation and pairings may change</w:t>
      </w:r>
      <w:r>
        <w:t xml:space="preserve">. </w:t>
      </w:r>
    </w:p>
    <w:p w:rsidR="00C13594" w:rsidRPr="00A47E4A" w:rsidRDefault="00AE7D95">
      <w:pPr>
        <w:pStyle w:val="Heading3"/>
        <w:rPr>
          <w:b/>
          <w:u w:val="single"/>
          <w:rPrChange w:id="528" w:author="Simon Wu" w:date="2017-02-01T15:59:00Z">
            <w:rPr/>
          </w:rPrChange>
        </w:rPr>
        <w:pPrChange w:id="529" w:author="Simon Wu" w:date="2017-02-01T15:59:00Z">
          <w:pPr>
            <w:pStyle w:val="Heading2"/>
          </w:pPr>
        </w:pPrChange>
      </w:pPr>
      <w:bookmarkStart w:id="530" w:name="_sjiwn9o7hrm3" w:colFirst="0" w:colLast="0"/>
      <w:bookmarkStart w:id="531" w:name="_Toc475063987"/>
      <w:bookmarkEnd w:id="530"/>
      <w:r w:rsidRPr="00A47E4A">
        <w:rPr>
          <w:b/>
          <w:u w:val="single"/>
          <w:rPrChange w:id="532" w:author="Simon Wu" w:date="2017-02-01T15:59:00Z">
            <w:rPr/>
          </w:rPrChange>
        </w:rPr>
        <w:lastRenderedPageBreak/>
        <w:t>ROLES</w:t>
      </w:r>
      <w:bookmarkEnd w:id="531"/>
    </w:p>
    <w:p w:rsidR="00C13594" w:rsidRDefault="001C4805">
      <w:r>
        <w:t xml:space="preserve">Each member in the </w:t>
      </w:r>
      <w:r w:rsidR="00AE7D95">
        <w:t>group has an assigned role.</w:t>
      </w:r>
    </w:p>
    <w:p w:rsidR="00C13594" w:rsidRDefault="00AE7D95">
      <w:pPr>
        <w:numPr>
          <w:ilvl w:val="0"/>
          <w:numId w:val="1"/>
        </w:numPr>
        <w:ind w:hanging="360"/>
        <w:contextualSpacing/>
      </w:pPr>
      <w:r>
        <w:t>Simon Wu: Project Leader</w:t>
      </w:r>
    </w:p>
    <w:p w:rsidR="00C13594" w:rsidRDefault="00AE7D95">
      <w:pPr>
        <w:numPr>
          <w:ilvl w:val="0"/>
          <w:numId w:val="1"/>
        </w:numPr>
        <w:ind w:hanging="360"/>
        <w:contextualSpacing/>
      </w:pPr>
      <w:r>
        <w:t>Ian Lo: Head Coder</w:t>
      </w:r>
    </w:p>
    <w:p w:rsidR="00C13594" w:rsidRDefault="00AE7D95">
      <w:pPr>
        <w:numPr>
          <w:ilvl w:val="0"/>
          <w:numId w:val="1"/>
        </w:numPr>
        <w:ind w:hanging="360"/>
        <w:contextualSpacing/>
      </w:pPr>
      <w:r>
        <w:t>Jacky Li: Document Control</w:t>
      </w:r>
    </w:p>
    <w:p w:rsidR="00C13594" w:rsidRDefault="00AE7D95">
      <w:pPr>
        <w:numPr>
          <w:ilvl w:val="0"/>
          <w:numId w:val="1"/>
        </w:numPr>
        <w:ind w:hanging="360"/>
        <w:contextualSpacing/>
      </w:pPr>
      <w:r>
        <w:t xml:space="preserve">Akemi </w:t>
      </w:r>
      <w:proofErr w:type="spellStart"/>
      <w:r>
        <w:t>Haraguchi</w:t>
      </w:r>
      <w:proofErr w:type="spellEnd"/>
      <w:r>
        <w:t>: Website Aesthetics Designer</w:t>
      </w:r>
    </w:p>
    <w:p w:rsidR="00C13594" w:rsidRDefault="00C13594"/>
    <w:p w:rsidR="00C13594" w:rsidRPr="00A47E4A" w:rsidRDefault="00AE7D95">
      <w:pPr>
        <w:pStyle w:val="Heading3"/>
        <w:rPr>
          <w:b/>
          <w:u w:val="single"/>
          <w:rPrChange w:id="533" w:author="Simon Wu" w:date="2017-02-01T15:59:00Z">
            <w:rPr/>
          </w:rPrChange>
        </w:rPr>
        <w:pPrChange w:id="534" w:author="Simon Wu" w:date="2017-02-01T15:59:00Z">
          <w:pPr>
            <w:pStyle w:val="Heading2"/>
          </w:pPr>
        </w:pPrChange>
      </w:pPr>
      <w:bookmarkStart w:id="535" w:name="_npyzi0yksjif" w:colFirst="0" w:colLast="0"/>
      <w:bookmarkStart w:id="536" w:name="_Toc475063988"/>
      <w:bookmarkEnd w:id="535"/>
      <w:r w:rsidRPr="00A47E4A">
        <w:rPr>
          <w:b/>
          <w:u w:val="single"/>
          <w:rPrChange w:id="537" w:author="Simon Wu" w:date="2017-02-01T15:59:00Z">
            <w:rPr/>
          </w:rPrChange>
        </w:rPr>
        <w:t>DEADLINES</w:t>
      </w:r>
      <w:bookmarkEnd w:id="536"/>
    </w:p>
    <w:p w:rsidR="00C13594" w:rsidRDefault="00AE7D95">
      <w:r>
        <w:t>Members will meet every Wednesday after</w:t>
      </w:r>
      <w:r w:rsidR="008C4F68">
        <w:t>-</w:t>
      </w:r>
      <w:r>
        <w:t xml:space="preserve">class. Members are expected to arrive on time and be prepared for the meeting. We will attempt </w:t>
      </w:r>
      <w:r w:rsidR="007D2707">
        <w:t xml:space="preserve">to </w:t>
      </w:r>
      <w:r>
        <w:t>schedule items ahead of time with individual due dates to ensure the overall project milestones are delivered on time. Following the first milestone, a project Gantt chart will be constructed in-order to better delegate resources and tasks. The project schedule will be updated on a weekly basis to reflect actual progress</w:t>
      </w:r>
      <w:r w:rsidR="007D2707">
        <w:t>es</w:t>
      </w:r>
      <w:r>
        <w:t>.</w:t>
      </w:r>
    </w:p>
    <w:p w:rsidR="00025A6D" w:rsidRDefault="00025A6D"/>
    <w:p w:rsidR="00025A6D" w:rsidRPr="00A47E4A" w:rsidRDefault="00025A6D">
      <w:pPr>
        <w:pStyle w:val="Heading3"/>
        <w:rPr>
          <w:b/>
          <w:u w:val="single"/>
          <w:rPrChange w:id="538" w:author="Simon Wu" w:date="2017-02-01T15:59:00Z">
            <w:rPr/>
          </w:rPrChange>
        </w:rPr>
        <w:pPrChange w:id="539" w:author="Simon Wu" w:date="2017-02-01T15:59:00Z">
          <w:pPr>
            <w:pStyle w:val="Heading2"/>
          </w:pPr>
        </w:pPrChange>
      </w:pPr>
      <w:bookmarkStart w:id="540" w:name="_Toc475063989"/>
      <w:r w:rsidRPr="00A47E4A">
        <w:rPr>
          <w:b/>
          <w:u w:val="single"/>
          <w:rPrChange w:id="541" w:author="Simon Wu" w:date="2017-02-01T15:59:00Z">
            <w:rPr/>
          </w:rPrChange>
        </w:rPr>
        <w:t>ADDENDUM</w:t>
      </w:r>
      <w:bookmarkEnd w:id="540"/>
    </w:p>
    <w:p w:rsidR="00F00A75" w:rsidRPr="00025A6D" w:rsidRDefault="00F00A75"/>
    <w:p w:rsidR="00C13594" w:rsidRDefault="00841E0E">
      <w:pPr>
        <w:rPr>
          <w:ins w:id="542" w:author="Simon Wu" w:date="2017-02-01T15:26:00Z"/>
        </w:rPr>
      </w:pPr>
      <w:ins w:id="543" w:author="Simon Wu" w:date="2017-02-01T15:24:00Z">
        <w:r>
          <w:t xml:space="preserve">Regarding </w:t>
        </w:r>
      </w:ins>
      <w:ins w:id="544" w:author="Simon Wu" w:date="2017-02-01T15:25:00Z">
        <w:r>
          <w:t>the difficult of our proje</w:t>
        </w:r>
      </w:ins>
      <w:ins w:id="545" w:author="Simon Wu" w:date="2017-02-01T15:26:00Z">
        <w:r>
          <w:t>ct objectives and scope, we suggest the following plan:</w:t>
        </w:r>
      </w:ins>
    </w:p>
    <w:p w:rsidR="00841E0E" w:rsidRDefault="00841E0E">
      <w:pPr>
        <w:pStyle w:val="ListParagraph"/>
        <w:numPr>
          <w:ilvl w:val="0"/>
          <w:numId w:val="3"/>
        </w:numPr>
        <w:rPr>
          <w:ins w:id="546" w:author="Simon Wu" w:date="2017-02-01T15:28:00Z"/>
        </w:rPr>
        <w:pPrChange w:id="547" w:author="Simon Wu" w:date="2017-02-01T15:26:00Z">
          <w:pPr/>
        </w:pPrChange>
      </w:pPr>
      <w:ins w:id="548" w:author="Simon Wu" w:date="2017-02-01T15:27:00Z">
        <w:r>
          <w:t>The core requirements o</w:t>
        </w:r>
      </w:ins>
      <w:ins w:id="549" w:author="Simon Wu" w:date="2017-02-01T15:28:00Z">
        <w:r>
          <w:t>f the project will be addressed first:</w:t>
        </w:r>
      </w:ins>
    </w:p>
    <w:p w:rsidR="00841E0E" w:rsidRDefault="00841E0E">
      <w:pPr>
        <w:pStyle w:val="ListParagraph"/>
        <w:numPr>
          <w:ilvl w:val="1"/>
          <w:numId w:val="3"/>
        </w:numPr>
        <w:rPr>
          <w:ins w:id="550" w:author="Simon Wu" w:date="2017-02-01T15:29:00Z"/>
        </w:rPr>
        <w:pPrChange w:id="551" w:author="Simon Wu" w:date="2017-02-01T15:28:00Z">
          <w:pPr/>
        </w:pPrChange>
      </w:pPr>
      <w:ins w:id="552" w:author="Simon Wu" w:date="2017-02-01T15:29:00Z">
        <w:r>
          <w:t>Basic website interface</w:t>
        </w:r>
      </w:ins>
    </w:p>
    <w:p w:rsidR="00841E0E" w:rsidRDefault="00841E0E">
      <w:pPr>
        <w:pStyle w:val="ListParagraph"/>
        <w:numPr>
          <w:ilvl w:val="1"/>
          <w:numId w:val="3"/>
        </w:numPr>
        <w:rPr>
          <w:ins w:id="553" w:author="Simon Wu" w:date="2017-02-01T15:32:00Z"/>
        </w:rPr>
        <w:pPrChange w:id="554" w:author="Simon Wu" w:date="2017-02-01T15:28:00Z">
          <w:pPr/>
        </w:pPrChange>
      </w:pPr>
      <w:ins w:id="555" w:author="Simon Wu" w:date="2017-02-01T15:29:00Z">
        <w:r>
          <w:t>Navigation menu</w:t>
        </w:r>
      </w:ins>
    </w:p>
    <w:p w:rsidR="009717B4" w:rsidRDefault="009717B4">
      <w:pPr>
        <w:pStyle w:val="ListParagraph"/>
        <w:numPr>
          <w:ilvl w:val="1"/>
          <w:numId w:val="3"/>
        </w:numPr>
        <w:rPr>
          <w:ins w:id="556" w:author="Simon Wu" w:date="2017-02-01T15:29:00Z"/>
        </w:rPr>
        <w:pPrChange w:id="557" w:author="Simon Wu" w:date="2017-02-01T15:28:00Z">
          <w:pPr/>
        </w:pPrChange>
      </w:pPr>
      <w:ins w:id="558" w:author="Simon Wu" w:date="2017-02-01T15:33:00Z">
        <w:r>
          <w:t>Requirements listed on the project document</w:t>
        </w:r>
      </w:ins>
    </w:p>
    <w:p w:rsidR="0094653F" w:rsidRDefault="00634A1E">
      <w:pPr>
        <w:pStyle w:val="ListParagraph"/>
        <w:numPr>
          <w:ilvl w:val="0"/>
          <w:numId w:val="3"/>
        </w:numPr>
        <w:rPr>
          <w:ins w:id="559" w:author="Simon Wu" w:date="2017-02-01T15:35:00Z"/>
        </w:rPr>
        <w:pPrChange w:id="560" w:author="Simon Wu" w:date="2017-02-01T15:35:00Z">
          <w:pPr/>
        </w:pPrChange>
      </w:pPr>
      <w:ins w:id="561" w:author="Simon Wu" w:date="2017-02-01T15:29:00Z">
        <w:r>
          <w:t>The GPS tracking</w:t>
        </w:r>
      </w:ins>
      <w:ins w:id="562" w:author="Simon Wu" w:date="2017-02-01T15:37:00Z">
        <w:r>
          <w:t xml:space="preserve"> function</w:t>
        </w:r>
      </w:ins>
      <w:ins w:id="563" w:author="Simon Wu" w:date="2017-02-01T15:32:00Z">
        <w:r w:rsidR="009717B4">
          <w:t xml:space="preserve"> will be allotted low priority and attempted only if time allows</w:t>
        </w:r>
      </w:ins>
    </w:p>
    <w:p w:rsidR="0094653F" w:rsidRDefault="00634A1E">
      <w:pPr>
        <w:pStyle w:val="ListParagraph"/>
        <w:numPr>
          <w:ilvl w:val="1"/>
          <w:numId w:val="3"/>
        </w:numPr>
        <w:pPrChange w:id="564" w:author="Simon Wu" w:date="2017-02-01T15:35:00Z">
          <w:pPr/>
        </w:pPrChange>
      </w:pPr>
      <w:ins w:id="565" w:author="Simon Wu" w:date="2017-02-01T15:37:00Z">
        <w:r>
          <w:t>As a result, the user “quest progress” function will only be implemented when all other core functions are complete and running smoothly.</w:t>
        </w:r>
      </w:ins>
      <w:ins w:id="566" w:author="Simon Wu" w:date="2017-02-01T15:35:00Z">
        <w:r w:rsidR="0094653F">
          <w:t xml:space="preserve"> </w:t>
        </w:r>
      </w:ins>
    </w:p>
    <w:sectPr w:rsidR="0094653F" w:rsidSect="00FE24C8">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1002AFF" w:usb1="C000E47F" w:usb2="0000002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860EC3"/>
    <w:multiLevelType w:val="hybridMultilevel"/>
    <w:tmpl w:val="B9CAFFA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5B9121BB"/>
    <w:multiLevelType w:val="multilevel"/>
    <w:tmpl w:val="61C8A6B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605F7A30"/>
    <w:multiLevelType w:val="hybridMultilevel"/>
    <w:tmpl w:val="093A7B4C"/>
    <w:lvl w:ilvl="0" w:tplc="10090011">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7A237534"/>
    <w:multiLevelType w:val="hybridMultilevel"/>
    <w:tmpl w:val="2CBEBF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acky">
    <w15:presenceInfo w15:providerId="None" w15:userId="Jacky"/>
  </w15:person>
  <w15:person w15:author="Akemi H">
    <w15:presenceInfo w15:providerId="Windows Live" w15:userId="1f91957d98b031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3594"/>
    <w:rsid w:val="00000317"/>
    <w:rsid w:val="00005F02"/>
    <w:rsid w:val="0001149F"/>
    <w:rsid w:val="0001549F"/>
    <w:rsid w:val="00025A6D"/>
    <w:rsid w:val="00063B10"/>
    <w:rsid w:val="000833E0"/>
    <w:rsid w:val="000A1433"/>
    <w:rsid w:val="000A2C05"/>
    <w:rsid w:val="000B396A"/>
    <w:rsid w:val="000B7A35"/>
    <w:rsid w:val="000C26F5"/>
    <w:rsid w:val="000E11B5"/>
    <w:rsid w:val="000F29C5"/>
    <w:rsid w:val="001317BA"/>
    <w:rsid w:val="001360DB"/>
    <w:rsid w:val="00155817"/>
    <w:rsid w:val="001641A6"/>
    <w:rsid w:val="001B0AF1"/>
    <w:rsid w:val="001B2DDF"/>
    <w:rsid w:val="001C4805"/>
    <w:rsid w:val="001E6071"/>
    <w:rsid w:val="001F7A87"/>
    <w:rsid w:val="00226894"/>
    <w:rsid w:val="00247E14"/>
    <w:rsid w:val="00252D56"/>
    <w:rsid w:val="0025656F"/>
    <w:rsid w:val="00261FAB"/>
    <w:rsid w:val="00286D07"/>
    <w:rsid w:val="002B77D3"/>
    <w:rsid w:val="002D472B"/>
    <w:rsid w:val="002D48AE"/>
    <w:rsid w:val="00304DA9"/>
    <w:rsid w:val="00307BA3"/>
    <w:rsid w:val="003119AB"/>
    <w:rsid w:val="00364E20"/>
    <w:rsid w:val="00371E13"/>
    <w:rsid w:val="003972A4"/>
    <w:rsid w:val="003B7FDB"/>
    <w:rsid w:val="003C0E5A"/>
    <w:rsid w:val="003E3DDF"/>
    <w:rsid w:val="003F78C0"/>
    <w:rsid w:val="00427544"/>
    <w:rsid w:val="00433E8B"/>
    <w:rsid w:val="004427AE"/>
    <w:rsid w:val="00453623"/>
    <w:rsid w:val="0045557B"/>
    <w:rsid w:val="00457E88"/>
    <w:rsid w:val="0046398B"/>
    <w:rsid w:val="00466C0F"/>
    <w:rsid w:val="00470635"/>
    <w:rsid w:val="00474BB8"/>
    <w:rsid w:val="0048551C"/>
    <w:rsid w:val="0049450C"/>
    <w:rsid w:val="004A0BD8"/>
    <w:rsid w:val="004A0C10"/>
    <w:rsid w:val="004B5543"/>
    <w:rsid w:val="004B781C"/>
    <w:rsid w:val="004C439A"/>
    <w:rsid w:val="0050775A"/>
    <w:rsid w:val="005146D1"/>
    <w:rsid w:val="005167E4"/>
    <w:rsid w:val="00544170"/>
    <w:rsid w:val="00562387"/>
    <w:rsid w:val="00567989"/>
    <w:rsid w:val="00580D27"/>
    <w:rsid w:val="005902E2"/>
    <w:rsid w:val="0059595B"/>
    <w:rsid w:val="005A69C5"/>
    <w:rsid w:val="005C3033"/>
    <w:rsid w:val="005E2460"/>
    <w:rsid w:val="005E683B"/>
    <w:rsid w:val="005F07DA"/>
    <w:rsid w:val="006019A4"/>
    <w:rsid w:val="006106E0"/>
    <w:rsid w:val="00634A1E"/>
    <w:rsid w:val="006443C7"/>
    <w:rsid w:val="0065619D"/>
    <w:rsid w:val="00681E38"/>
    <w:rsid w:val="00697E8D"/>
    <w:rsid w:val="006C036B"/>
    <w:rsid w:val="006E1282"/>
    <w:rsid w:val="006E36A9"/>
    <w:rsid w:val="006E548B"/>
    <w:rsid w:val="00702D2E"/>
    <w:rsid w:val="00740D0C"/>
    <w:rsid w:val="007479DB"/>
    <w:rsid w:val="0076008C"/>
    <w:rsid w:val="00763940"/>
    <w:rsid w:val="00765508"/>
    <w:rsid w:val="007729BE"/>
    <w:rsid w:val="00791FCB"/>
    <w:rsid w:val="007A6404"/>
    <w:rsid w:val="007B3172"/>
    <w:rsid w:val="007B40CF"/>
    <w:rsid w:val="007C1AEB"/>
    <w:rsid w:val="007D2707"/>
    <w:rsid w:val="00803132"/>
    <w:rsid w:val="00813230"/>
    <w:rsid w:val="008173AE"/>
    <w:rsid w:val="00841E0E"/>
    <w:rsid w:val="00844489"/>
    <w:rsid w:val="00860800"/>
    <w:rsid w:val="008C2A9C"/>
    <w:rsid w:val="008C4F68"/>
    <w:rsid w:val="008D45E3"/>
    <w:rsid w:val="008E1A31"/>
    <w:rsid w:val="008E2DF8"/>
    <w:rsid w:val="008F0B00"/>
    <w:rsid w:val="008F2A1C"/>
    <w:rsid w:val="0090286B"/>
    <w:rsid w:val="0090581E"/>
    <w:rsid w:val="00905AE1"/>
    <w:rsid w:val="00915387"/>
    <w:rsid w:val="0092597E"/>
    <w:rsid w:val="0094653F"/>
    <w:rsid w:val="00961C01"/>
    <w:rsid w:val="009717B4"/>
    <w:rsid w:val="009A244C"/>
    <w:rsid w:val="009D3A0A"/>
    <w:rsid w:val="009E071D"/>
    <w:rsid w:val="009F0E24"/>
    <w:rsid w:val="00A13566"/>
    <w:rsid w:val="00A47E4A"/>
    <w:rsid w:val="00A70BE1"/>
    <w:rsid w:val="00A77BF3"/>
    <w:rsid w:val="00A809F6"/>
    <w:rsid w:val="00A923B6"/>
    <w:rsid w:val="00AE4463"/>
    <w:rsid w:val="00AE7D95"/>
    <w:rsid w:val="00AF0F77"/>
    <w:rsid w:val="00B10A9D"/>
    <w:rsid w:val="00B159DD"/>
    <w:rsid w:val="00B176D8"/>
    <w:rsid w:val="00B33BEA"/>
    <w:rsid w:val="00B45CA5"/>
    <w:rsid w:val="00B4795F"/>
    <w:rsid w:val="00B505F2"/>
    <w:rsid w:val="00B53D2B"/>
    <w:rsid w:val="00BB789A"/>
    <w:rsid w:val="00BE28DB"/>
    <w:rsid w:val="00BF0E0B"/>
    <w:rsid w:val="00C13594"/>
    <w:rsid w:val="00C32DBA"/>
    <w:rsid w:val="00C60E7E"/>
    <w:rsid w:val="00C72E79"/>
    <w:rsid w:val="00CB3541"/>
    <w:rsid w:val="00CB5357"/>
    <w:rsid w:val="00CB6E2B"/>
    <w:rsid w:val="00CD2ADA"/>
    <w:rsid w:val="00CF0FF8"/>
    <w:rsid w:val="00D1215D"/>
    <w:rsid w:val="00D20E4F"/>
    <w:rsid w:val="00D229EC"/>
    <w:rsid w:val="00D423B3"/>
    <w:rsid w:val="00D51939"/>
    <w:rsid w:val="00D54F1B"/>
    <w:rsid w:val="00D85ED3"/>
    <w:rsid w:val="00DC2E4B"/>
    <w:rsid w:val="00DF3AEC"/>
    <w:rsid w:val="00E20F11"/>
    <w:rsid w:val="00E54C8A"/>
    <w:rsid w:val="00E94341"/>
    <w:rsid w:val="00EB2310"/>
    <w:rsid w:val="00EC63B3"/>
    <w:rsid w:val="00ED1406"/>
    <w:rsid w:val="00EF4718"/>
    <w:rsid w:val="00F00A75"/>
    <w:rsid w:val="00F471CB"/>
    <w:rsid w:val="00F60655"/>
    <w:rsid w:val="00F81159"/>
    <w:rsid w:val="00F8489D"/>
    <w:rsid w:val="00FA5764"/>
    <w:rsid w:val="00FE24C8"/>
    <w:rsid w:val="00FF3CF8"/>
    <w:rsid w:val="27DB10C6"/>
    <w:rsid w:val="36599FA9"/>
    <w:rsid w:val="411E4B0A"/>
    <w:rsid w:val="4E865DC4"/>
  </w:rsids>
  <m:mathPr>
    <m:mathFont m:val="Cambria Math"/>
    <m:brkBin m:val="before"/>
    <m:brkBinSub m:val="--"/>
    <m:smallFrac m:val="0"/>
    <m:dispDef/>
    <m:lMargin m:val="0"/>
    <m:rMargin m:val="0"/>
    <m:defJc m:val="centerGroup"/>
    <m:wrapIndent m:val="1440"/>
    <m:intLim m:val="subSup"/>
    <m:naryLim m:val="undOvr"/>
  </m:mathPr>
  <w:themeFontLang w:val="en-CA"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EFA08"/>
  <w15:docId w15:val="{3F8532A8-E290-465B-9853-735C73789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zh-TW"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47E14"/>
  </w:style>
  <w:style w:type="paragraph" w:styleId="Heading1">
    <w:name w:val="heading 1"/>
    <w:basedOn w:val="Normal"/>
    <w:next w:val="Normal"/>
    <w:link w:val="Heading1Char"/>
    <w:uiPriority w:val="9"/>
    <w:qFormat/>
    <w:rsid w:val="00247E14"/>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247E14"/>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47E14"/>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247E14"/>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247E14"/>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unhideWhenUsed/>
    <w:qFormat/>
    <w:rsid w:val="00247E14"/>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247E14"/>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247E14"/>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247E14"/>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47E14"/>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247E14"/>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Heading1Char">
    <w:name w:val="Heading 1 Char"/>
    <w:basedOn w:val="DefaultParagraphFont"/>
    <w:link w:val="Heading1"/>
    <w:uiPriority w:val="9"/>
    <w:rsid w:val="00247E14"/>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247E1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47E14"/>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247E14"/>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247E14"/>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rsid w:val="00247E14"/>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247E14"/>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247E14"/>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247E14"/>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247E14"/>
    <w:pPr>
      <w:spacing w:line="240" w:lineRule="auto"/>
    </w:pPr>
    <w:rPr>
      <w:b/>
      <w:bCs/>
      <w:smallCaps/>
      <w:color w:val="44546A" w:themeColor="text2"/>
    </w:rPr>
  </w:style>
  <w:style w:type="character" w:customStyle="1" w:styleId="TitleChar">
    <w:name w:val="Title Char"/>
    <w:basedOn w:val="DefaultParagraphFont"/>
    <w:link w:val="Title"/>
    <w:uiPriority w:val="10"/>
    <w:rsid w:val="00247E14"/>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sid w:val="00247E14"/>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247E14"/>
    <w:rPr>
      <w:b/>
      <w:bCs/>
    </w:rPr>
  </w:style>
  <w:style w:type="character" w:styleId="Emphasis">
    <w:name w:val="Emphasis"/>
    <w:basedOn w:val="DefaultParagraphFont"/>
    <w:uiPriority w:val="20"/>
    <w:qFormat/>
    <w:rsid w:val="00247E14"/>
    <w:rPr>
      <w:i/>
      <w:iCs/>
    </w:rPr>
  </w:style>
  <w:style w:type="paragraph" w:styleId="NoSpacing">
    <w:name w:val="No Spacing"/>
    <w:uiPriority w:val="1"/>
    <w:qFormat/>
    <w:rsid w:val="00247E14"/>
    <w:pPr>
      <w:spacing w:after="0" w:line="240" w:lineRule="auto"/>
    </w:pPr>
  </w:style>
  <w:style w:type="paragraph" w:styleId="Quote">
    <w:name w:val="Quote"/>
    <w:basedOn w:val="Normal"/>
    <w:next w:val="Normal"/>
    <w:link w:val="QuoteChar"/>
    <w:uiPriority w:val="29"/>
    <w:qFormat/>
    <w:rsid w:val="00247E14"/>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247E14"/>
    <w:rPr>
      <w:color w:val="44546A" w:themeColor="text2"/>
      <w:sz w:val="24"/>
      <w:szCs w:val="24"/>
    </w:rPr>
  </w:style>
  <w:style w:type="paragraph" w:styleId="IntenseQuote">
    <w:name w:val="Intense Quote"/>
    <w:basedOn w:val="Normal"/>
    <w:next w:val="Normal"/>
    <w:link w:val="IntenseQuoteChar"/>
    <w:uiPriority w:val="30"/>
    <w:qFormat/>
    <w:rsid w:val="00247E1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247E14"/>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247E14"/>
    <w:rPr>
      <w:i/>
      <w:iCs/>
      <w:color w:val="595959" w:themeColor="text1" w:themeTint="A6"/>
    </w:rPr>
  </w:style>
  <w:style w:type="character" w:styleId="IntenseEmphasis">
    <w:name w:val="Intense Emphasis"/>
    <w:basedOn w:val="DefaultParagraphFont"/>
    <w:uiPriority w:val="21"/>
    <w:qFormat/>
    <w:rsid w:val="00247E14"/>
    <w:rPr>
      <w:b/>
      <w:bCs/>
      <w:i/>
      <w:iCs/>
    </w:rPr>
  </w:style>
  <w:style w:type="character" w:styleId="SubtleReference">
    <w:name w:val="Subtle Reference"/>
    <w:basedOn w:val="DefaultParagraphFont"/>
    <w:uiPriority w:val="31"/>
    <w:qFormat/>
    <w:rsid w:val="00247E1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247E14"/>
    <w:rPr>
      <w:b/>
      <w:bCs/>
      <w:smallCaps/>
      <w:color w:val="44546A" w:themeColor="text2"/>
      <w:u w:val="single"/>
    </w:rPr>
  </w:style>
  <w:style w:type="character" w:styleId="BookTitle">
    <w:name w:val="Book Title"/>
    <w:basedOn w:val="DefaultParagraphFont"/>
    <w:uiPriority w:val="33"/>
    <w:qFormat/>
    <w:rsid w:val="00247E14"/>
    <w:rPr>
      <w:b/>
      <w:bCs/>
      <w:smallCaps/>
      <w:spacing w:val="10"/>
    </w:rPr>
  </w:style>
  <w:style w:type="paragraph" w:styleId="TOCHeading">
    <w:name w:val="TOC Heading"/>
    <w:basedOn w:val="Heading1"/>
    <w:next w:val="Normal"/>
    <w:uiPriority w:val="39"/>
    <w:unhideWhenUsed/>
    <w:qFormat/>
    <w:rsid w:val="00247E14"/>
    <w:pPr>
      <w:outlineLvl w:val="9"/>
    </w:pPr>
  </w:style>
  <w:style w:type="paragraph" w:styleId="TOC1">
    <w:name w:val="toc 1"/>
    <w:basedOn w:val="Normal"/>
    <w:next w:val="Normal"/>
    <w:autoRedefine/>
    <w:uiPriority w:val="39"/>
    <w:unhideWhenUsed/>
    <w:rsid w:val="00470635"/>
    <w:pPr>
      <w:tabs>
        <w:tab w:val="right" w:leader="dot" w:pos="9019"/>
      </w:tabs>
      <w:spacing w:after="100"/>
    </w:pPr>
  </w:style>
  <w:style w:type="paragraph" w:styleId="TOC2">
    <w:name w:val="toc 2"/>
    <w:basedOn w:val="Normal"/>
    <w:next w:val="Normal"/>
    <w:autoRedefine/>
    <w:uiPriority w:val="39"/>
    <w:unhideWhenUsed/>
    <w:rsid w:val="00470635"/>
    <w:pPr>
      <w:tabs>
        <w:tab w:val="right" w:leader="dot" w:pos="9019"/>
      </w:tabs>
      <w:spacing w:after="100"/>
      <w:ind w:left="220"/>
    </w:pPr>
  </w:style>
  <w:style w:type="paragraph" w:styleId="TOC3">
    <w:name w:val="toc 3"/>
    <w:basedOn w:val="Normal"/>
    <w:next w:val="Normal"/>
    <w:autoRedefine/>
    <w:uiPriority w:val="39"/>
    <w:unhideWhenUsed/>
    <w:rsid w:val="00247E14"/>
    <w:pPr>
      <w:spacing w:after="100"/>
      <w:ind w:left="440"/>
    </w:pPr>
  </w:style>
  <w:style w:type="character" w:styleId="Hyperlink">
    <w:name w:val="Hyperlink"/>
    <w:basedOn w:val="DefaultParagraphFont"/>
    <w:uiPriority w:val="99"/>
    <w:unhideWhenUsed/>
    <w:rsid w:val="00247E14"/>
    <w:rPr>
      <w:color w:val="0563C1" w:themeColor="hyperlink"/>
      <w:u w:val="single"/>
    </w:rPr>
  </w:style>
  <w:style w:type="paragraph" w:styleId="ListParagraph">
    <w:name w:val="List Paragraph"/>
    <w:basedOn w:val="Normal"/>
    <w:uiPriority w:val="34"/>
    <w:qFormat/>
    <w:rsid w:val="000E11B5"/>
    <w:pPr>
      <w:ind w:left="720"/>
      <w:contextualSpacing/>
    </w:pPr>
  </w:style>
  <w:style w:type="paragraph" w:styleId="BalloonText">
    <w:name w:val="Balloon Text"/>
    <w:basedOn w:val="Normal"/>
    <w:link w:val="BalloonTextChar"/>
    <w:uiPriority w:val="99"/>
    <w:semiHidden/>
    <w:unhideWhenUsed/>
    <w:rsid w:val="003119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19AB"/>
    <w:rPr>
      <w:rFonts w:ascii="Segoe UI" w:hAnsi="Segoe UI" w:cs="Segoe UI"/>
      <w:sz w:val="18"/>
      <w:szCs w:val="18"/>
    </w:rPr>
  </w:style>
  <w:style w:type="paragraph" w:styleId="Revision">
    <w:name w:val="Revision"/>
    <w:hidden/>
    <w:uiPriority w:val="99"/>
    <w:semiHidden/>
    <w:rsid w:val="00803132"/>
    <w:pPr>
      <w:spacing w:after="0" w:line="240" w:lineRule="auto"/>
    </w:pPr>
  </w:style>
  <w:style w:type="table" w:styleId="TableGrid">
    <w:name w:val="Table Grid"/>
    <w:basedOn w:val="TableNormal"/>
    <w:uiPriority w:val="39"/>
    <w:rsid w:val="00BE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fontTable" Target="fontTable.xml"/><Relationship Id="rId7" Type="http://schemas.openxmlformats.org/officeDocument/2006/relationships/hyperlink" Target="http://students.bcitdev.com/A00773676/Project/Master_Simon/Home.html"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g"/><Relationship Id="rId41" Type="http://schemas.openxmlformats.org/officeDocument/2006/relationships/image" Target="media/image32.jpg"/><Relationship Id="rId1" Type="http://schemas.openxmlformats.org/officeDocument/2006/relationships/customXml" Target="../customXml/item1.xml"/><Relationship Id="rId6" Type="http://schemas.openxmlformats.org/officeDocument/2006/relationships/hyperlink" Target="http://students.bcitdev.com/A00773676/Project/BTest/glossaryB.html" TargetMode="External"/><Relationship Id="rId11" Type="http://schemas.openxmlformats.org/officeDocument/2006/relationships/oleObject" Target="embeddings/oleObject1.bin"/><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hyperlink" Target="http://www.maps.ubc.ca/PROD/index.php"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jpg"/><Relationship Id="rId44" Type="http://schemas.openxmlformats.org/officeDocument/2006/relationships/hyperlink" Target="http://www.bcit.ca/ma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microsoft.com/office/2011/relationships/people" Target="peop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3D3633-F008-4EE2-B416-5298FE6D9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34</Pages>
  <Words>2459</Words>
  <Characters>14019</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Jacky</dc:creator>
  <cp:keywords/>
  <dc:description/>
  <cp:lastModifiedBy>Akemi H</cp:lastModifiedBy>
  <cp:revision>5</cp:revision>
  <cp:lastPrinted>2017-01-21T05:56:00Z</cp:lastPrinted>
  <dcterms:created xsi:type="dcterms:W3CDTF">2017-02-02T03:58:00Z</dcterms:created>
  <dcterms:modified xsi:type="dcterms:W3CDTF">2017-02-17T15:05:00Z</dcterms:modified>
</cp:coreProperties>
</file>