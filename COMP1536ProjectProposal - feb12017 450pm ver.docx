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13594" w:rsidRDefault="00C13594">
      <w:pPr>
        <w:pStyle w:val="Title"/>
        <w:contextualSpacing w:val="0"/>
      </w:pPr>
      <w:bookmarkStart w:id="1" w:name="_2fddiq7yrr1k" w:colFirst="0" w:colLast="0"/>
      <w:bookmarkEnd w:id="1"/>
    </w:p>
    <w:p w:rsidR="006E548B" w:rsidRDefault="006E548B" w:rsidP="008173AE"/>
    <w:p w:rsidR="006E548B" w:rsidRDefault="006E548B" w:rsidP="008173AE"/>
    <w:p w:rsidR="006E548B" w:rsidRPr="006E548B" w:rsidRDefault="006E548B" w:rsidP="008173AE"/>
    <w:p w:rsidR="00C13594" w:rsidRDefault="00C13594">
      <w:pPr>
        <w:pStyle w:val="Title"/>
        <w:contextualSpacing w:val="0"/>
      </w:pPr>
      <w:bookmarkStart w:id="2" w:name="_vrwyxxygh50e" w:colFirst="0" w:colLast="0"/>
      <w:bookmarkEnd w:id="2"/>
    </w:p>
    <w:p w:rsidR="00C13594" w:rsidRDefault="00C13594">
      <w:pPr>
        <w:pStyle w:val="Title"/>
        <w:contextualSpacing w:val="0"/>
      </w:pPr>
      <w:bookmarkStart w:id="3" w:name="_wo30t3tccij5" w:colFirst="0" w:colLast="0"/>
      <w:bookmarkEnd w:id="3"/>
    </w:p>
    <w:p w:rsidR="00C13594" w:rsidRDefault="00C13594">
      <w:pPr>
        <w:pStyle w:val="Title"/>
        <w:contextualSpacing w:val="0"/>
      </w:pPr>
      <w:bookmarkStart w:id="4" w:name="_t9izoa729cbk" w:colFirst="0" w:colLast="0"/>
      <w:bookmarkEnd w:id="4"/>
    </w:p>
    <w:p w:rsidR="00C13594" w:rsidRDefault="00AE7D95">
      <w:pPr>
        <w:pStyle w:val="Title"/>
        <w:contextualSpacing w:val="0"/>
      </w:pPr>
      <w:bookmarkStart w:id="5" w:name="_bjcvjmwgjzxq" w:colFirst="0" w:colLast="0"/>
      <w:bookmarkEnd w:id="5"/>
      <w:r>
        <w:t>Virtual Campus Tour</w:t>
      </w:r>
    </w:p>
    <w:p w:rsidR="00C13594" w:rsidRDefault="00C13594"/>
    <w:p w:rsidR="00C13594" w:rsidRDefault="00AE7D95">
      <w:pPr>
        <w:pStyle w:val="Subtitle"/>
      </w:pPr>
      <w:bookmarkStart w:id="6" w:name="_357qheioblm7" w:colFirst="0" w:colLast="0"/>
      <w:bookmarkEnd w:id="6"/>
      <w:r>
        <w:t>COMP 1536 Website Development Project</w:t>
      </w:r>
    </w:p>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C13594"/>
    <w:p w:rsidR="00C13594" w:rsidRDefault="00AE7D95">
      <w:r>
        <w:t>Simon Wu</w:t>
      </w:r>
    </w:p>
    <w:p w:rsidR="00C13594" w:rsidRDefault="00AE7D95">
      <w:r>
        <w:t>Ian Lo</w:t>
      </w:r>
    </w:p>
    <w:p w:rsidR="00C13594" w:rsidRDefault="00AE7D95">
      <w:r>
        <w:t>Jacky Li</w:t>
      </w:r>
    </w:p>
    <w:p w:rsidR="00BF0E0B" w:rsidDel="00D423B3" w:rsidRDefault="00AE7D95" w:rsidP="00961C01">
      <w:r>
        <w:t xml:space="preserve">Akemi </w:t>
      </w:r>
      <w:proofErr w:type="spellStart"/>
      <w:r>
        <w:t>Haraguchi</w:t>
      </w:r>
      <w:moveFromRangeStart w:id="7" w:author="Simon Wu" w:date="2017-02-01T15:53:00Z" w:name="move473727724"/>
      <w:proofErr w:type="spellEnd"/>
    </w:p>
    <w:p w:rsidR="00BF0E0B" w:rsidDel="007B3172" w:rsidRDefault="00BF0E0B" w:rsidP="00961C01">
      <w:pPr>
        <w:rPr>
          <w:del w:id="8" w:author="Simon Wu" w:date="2017-02-01T16:53:00Z"/>
        </w:rPr>
      </w:pPr>
    </w:p>
    <w:p w:rsidR="00BF0E0B" w:rsidDel="007B3172" w:rsidRDefault="00BF0E0B" w:rsidP="00961C01">
      <w:pPr>
        <w:rPr>
          <w:del w:id="9" w:author="Simon Wu" w:date="2017-02-01T16:53:00Z"/>
        </w:rPr>
      </w:pPr>
    </w:p>
    <w:p w:rsidR="00BF0E0B" w:rsidDel="007B3172" w:rsidRDefault="00BF0E0B" w:rsidP="00961C01">
      <w:pPr>
        <w:rPr>
          <w:del w:id="10" w:author="Simon Wu" w:date="2017-02-01T16:53:00Z"/>
        </w:rPr>
      </w:pPr>
    </w:p>
    <w:p w:rsidR="00BF0E0B" w:rsidDel="007B3172" w:rsidRDefault="00BF0E0B" w:rsidP="00961C01">
      <w:pPr>
        <w:rPr>
          <w:del w:id="11" w:author="Simon Wu" w:date="2017-02-01T16:53:00Z"/>
        </w:rPr>
      </w:pPr>
    </w:p>
    <w:p w:rsidR="00D423B3" w:rsidDel="00961C01" w:rsidRDefault="00252D56" w:rsidP="00961C01">
      <w:pPr>
        <w:rPr>
          <w:del w:id="12" w:author="Simon Wu" w:date="2017-02-01T15:55:00Z"/>
        </w:rPr>
      </w:pPr>
      <w:moveFrom w:id="13" w:author="Simon Wu" w:date="2017-02-01T15:53:00Z">
        <w:del w:id="14" w:author="Simon Wu" w:date="2017-02-01T16:53:00Z">
          <w:r w:rsidDel="007B3172">
            <w:delText>APPENDIX 1: MILESTONE 1</w:delText>
          </w:r>
        </w:del>
      </w:moveFrom>
      <w:moveFromRangeEnd w:id="7"/>
      <w:moveToRangeStart w:id="15" w:author="Simon Wu" w:date="2017-02-01T15:53:00Z" w:name="move473727724"/>
    </w:p>
    <w:p w:rsidR="00D423B3" w:rsidDel="00961C01" w:rsidRDefault="00D423B3" w:rsidP="00961C01">
      <w:pPr>
        <w:rPr>
          <w:del w:id="16" w:author="Simon Wu" w:date="2017-02-01T15:55:00Z"/>
        </w:rPr>
      </w:pPr>
    </w:p>
    <w:p w:rsidR="00D423B3" w:rsidDel="00961C01" w:rsidRDefault="00D423B3" w:rsidP="00961C01">
      <w:pPr>
        <w:rPr>
          <w:del w:id="17" w:author="Simon Wu" w:date="2017-02-01T15:55:00Z"/>
        </w:rPr>
      </w:pPr>
    </w:p>
    <w:p w:rsidR="00D423B3" w:rsidDel="00961C01" w:rsidRDefault="00D423B3" w:rsidP="00961C01">
      <w:pPr>
        <w:rPr>
          <w:del w:id="18" w:author="Simon Wu" w:date="2017-02-01T15:55:00Z"/>
        </w:rPr>
      </w:pPr>
    </w:p>
    <w:p w:rsidR="00D423B3" w:rsidDel="00961C01" w:rsidRDefault="00D423B3" w:rsidP="00961C01">
      <w:pPr>
        <w:rPr>
          <w:del w:id="19" w:author="Simon Wu" w:date="2017-02-01T15:55:00Z"/>
        </w:rPr>
      </w:pPr>
    </w:p>
    <w:p w:rsidR="00C13594" w:rsidDel="007B3172" w:rsidRDefault="00D423B3" w:rsidP="00961C01">
      <w:pPr>
        <w:rPr>
          <w:del w:id="20" w:author="Simon Wu" w:date="2017-02-01T16:53:00Z"/>
        </w:rPr>
      </w:pPr>
      <w:moveTo w:id="21" w:author="Simon Wu" w:date="2017-02-01T15:53:00Z">
        <w:del w:id="22" w:author="Simon Wu" w:date="2017-02-01T15:55:00Z">
          <w:r w:rsidDel="00961C01">
            <w:delText>APPENDIX 1: MILESTONE 1</w:delText>
          </w:r>
        </w:del>
      </w:moveTo>
      <w:moveToRangeEnd w:id="15"/>
      <w:del w:id="23" w:author="Simon Wu" w:date="2017-02-01T15:55:00Z">
        <w:r w:rsidR="00AE7D95" w:rsidDel="00961C01">
          <w:br w:type="page"/>
        </w:r>
      </w:del>
    </w:p>
    <w:bookmarkStart w:id="24" w:name="_net7cen4gbtt" w:colFirst="0" w:colLast="0" w:displacedByCustomXml="next"/>
    <w:bookmarkEnd w:id="24" w:displacedByCustomXml="next"/>
    <w:bookmarkStart w:id="25" w:name="_x91zkdxpw5mt" w:colFirst="0" w:colLast="0" w:displacedByCustomXml="next"/>
    <w:bookmarkEnd w:id="25" w:displacedByCustomXml="next"/>
    <w:sdt>
      <w:sdtPr>
        <w:rPr>
          <w:rFonts w:asciiTheme="minorHAnsi" w:eastAsiaTheme="minorEastAsia" w:hAnsiTheme="minorHAnsi" w:cstheme="minorBidi"/>
          <w:color w:val="auto"/>
          <w:sz w:val="22"/>
          <w:szCs w:val="22"/>
        </w:rPr>
        <w:id w:val="2119090599"/>
        <w:docPartObj>
          <w:docPartGallery w:val="Table of Contents"/>
          <w:docPartUnique/>
        </w:docPartObj>
      </w:sdtPr>
      <w:sdtEndPr>
        <w:rPr>
          <w:b/>
          <w:bCs/>
          <w:noProof/>
        </w:rPr>
      </w:sdtEndPr>
      <w:sdtContent>
        <w:p w:rsidR="00247E14" w:rsidRDefault="00247E14">
          <w:pPr>
            <w:pStyle w:val="TOCHeading"/>
          </w:pPr>
          <w:r>
            <w:t>Table of Contents</w:t>
          </w:r>
        </w:p>
        <w:p w:rsidR="005146D1" w:rsidRDefault="00247E14">
          <w:pPr>
            <w:pStyle w:val="TOC1"/>
            <w:rPr>
              <w:ins w:id="26" w:author="Akemi" w:date="2017-02-01T18:02:00Z"/>
              <w:noProof/>
              <w:lang w:val="en-US" w:eastAsia="ja-JP"/>
            </w:rPr>
          </w:pPr>
          <w:r>
            <w:fldChar w:fldCharType="begin"/>
          </w:r>
          <w:r>
            <w:instrText xml:space="preserve"> TOC \o "1-3" \h \z \u </w:instrText>
          </w:r>
          <w:r>
            <w:fldChar w:fldCharType="separate"/>
          </w:r>
          <w:ins w:id="27" w:author="Akemi" w:date="2017-02-01T18:02:00Z">
            <w:r w:rsidR="005146D1" w:rsidRPr="0001143F">
              <w:rPr>
                <w:rStyle w:val="Hyperlink"/>
                <w:noProof/>
              </w:rPr>
              <w:fldChar w:fldCharType="begin"/>
            </w:r>
            <w:r w:rsidR="005146D1" w:rsidRPr="0001143F">
              <w:rPr>
                <w:rStyle w:val="Hyperlink"/>
                <w:noProof/>
              </w:rPr>
              <w:instrText xml:space="preserve"> </w:instrText>
            </w:r>
            <w:r w:rsidR="005146D1">
              <w:rPr>
                <w:noProof/>
              </w:rPr>
              <w:instrText>HYPERLINK \l "_Toc473735448"</w:instrText>
            </w:r>
            <w:r w:rsidR="005146D1" w:rsidRPr="0001143F">
              <w:rPr>
                <w:rStyle w:val="Hyperlink"/>
                <w:noProof/>
              </w:rPr>
              <w:instrText xml:space="preserve"> </w:instrText>
            </w:r>
            <w:r w:rsidR="005146D1" w:rsidRPr="0001143F">
              <w:rPr>
                <w:rStyle w:val="Hyperlink"/>
                <w:noProof/>
              </w:rPr>
              <w:fldChar w:fldCharType="separate"/>
            </w:r>
            <w:r w:rsidR="005146D1" w:rsidRPr="0001143F">
              <w:rPr>
                <w:rStyle w:val="Hyperlink"/>
                <w:noProof/>
              </w:rPr>
              <w:t>MILESTONE 2</w:t>
            </w:r>
            <w:r w:rsidR="005146D1">
              <w:rPr>
                <w:noProof/>
                <w:webHidden/>
              </w:rPr>
              <w:tab/>
            </w:r>
            <w:r w:rsidR="005146D1">
              <w:rPr>
                <w:noProof/>
                <w:webHidden/>
              </w:rPr>
              <w:fldChar w:fldCharType="begin"/>
            </w:r>
            <w:r w:rsidR="005146D1">
              <w:rPr>
                <w:noProof/>
                <w:webHidden/>
              </w:rPr>
              <w:instrText xml:space="preserve"> PAGEREF _Toc473735448 \h </w:instrText>
            </w:r>
          </w:ins>
          <w:r w:rsidR="005146D1">
            <w:rPr>
              <w:noProof/>
              <w:webHidden/>
            </w:rPr>
          </w:r>
          <w:r w:rsidR="005146D1">
            <w:rPr>
              <w:noProof/>
              <w:webHidden/>
            </w:rPr>
            <w:fldChar w:fldCharType="separate"/>
          </w:r>
          <w:ins w:id="28" w:author="Akemi" w:date="2017-02-01T18:02:00Z">
            <w:r w:rsidR="005146D1">
              <w:rPr>
                <w:noProof/>
                <w:webHidden/>
              </w:rPr>
              <w:t>5</w:t>
            </w:r>
            <w:r w:rsidR="005146D1">
              <w:rPr>
                <w:noProof/>
                <w:webHidden/>
              </w:rPr>
              <w:fldChar w:fldCharType="end"/>
            </w:r>
            <w:r w:rsidR="005146D1" w:rsidRPr="0001143F">
              <w:rPr>
                <w:rStyle w:val="Hyperlink"/>
                <w:noProof/>
              </w:rPr>
              <w:fldChar w:fldCharType="end"/>
            </w:r>
          </w:ins>
        </w:p>
        <w:p w:rsidR="005146D1" w:rsidRDefault="005146D1">
          <w:pPr>
            <w:pStyle w:val="TOC2"/>
            <w:rPr>
              <w:ins w:id="29" w:author="Akemi" w:date="2017-02-01T18:02:00Z"/>
              <w:noProof/>
              <w:lang w:val="en-US" w:eastAsia="ja-JP"/>
            </w:rPr>
          </w:pPr>
          <w:ins w:id="30"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"_Toc473735449"</w:instrText>
            </w:r>
            <w:r w:rsidRPr="0001143F">
              <w:rPr>
                <w:rStyle w:val="Hyperlink"/>
                <w:noProof/>
              </w:rPr>
              <w:instrText xml:space="preserve"> </w:instrText>
            </w:r>
            <w:r w:rsidRPr="0001143F">
              <w:rPr>
                <w:rStyle w:val="Hyperlink"/>
                <w:noProof/>
              </w:rPr>
              <w:fldChar w:fldCharType="separate"/>
            </w:r>
            <w:r w:rsidRPr="0001143F">
              <w:rPr>
                <w:rStyle w:val="Hyperlink"/>
                <w:noProof/>
              </w:rPr>
              <w:t>PROJECT SITE MAP</w:t>
            </w:r>
            <w:r>
              <w:rPr>
                <w:noProof/>
                <w:webHidden/>
              </w:rPr>
              <w:tab/>
            </w:r>
            <w:r>
              <w:rPr>
                <w:noProof/>
                <w:webHidden/>
              </w:rPr>
              <w:fldChar w:fldCharType="begin"/>
            </w:r>
            <w:r>
              <w:rPr>
                <w:noProof/>
                <w:webHidden/>
              </w:rPr>
              <w:instrText xml:space="preserve"> PAGEREF _Toc473735449 \h </w:instrText>
            </w:r>
          </w:ins>
          <w:r>
            <w:rPr>
              <w:noProof/>
              <w:webHidden/>
            </w:rPr>
          </w:r>
          <w:r>
            <w:rPr>
              <w:noProof/>
              <w:webHidden/>
            </w:rPr>
            <w:fldChar w:fldCharType="separate"/>
          </w:r>
          <w:ins w:id="31" w:author="Akemi" w:date="2017-02-01T18:02:00Z">
            <w:r>
              <w:rPr>
                <w:noProof/>
                <w:webHidden/>
              </w:rPr>
              <w:t>5</w:t>
            </w:r>
            <w:r>
              <w:rPr>
                <w:noProof/>
                <w:webHidden/>
              </w:rPr>
              <w:fldChar w:fldCharType="end"/>
            </w:r>
            <w:r w:rsidRPr="0001143F">
              <w:rPr>
                <w:rStyle w:val="Hyperlink"/>
                <w:noProof/>
              </w:rPr>
              <w:fldChar w:fldCharType="end"/>
            </w:r>
          </w:ins>
        </w:p>
        <w:p w:rsidR="005146D1" w:rsidRDefault="005146D1">
          <w:pPr>
            <w:pStyle w:val="TOC2"/>
            <w:rPr>
              <w:ins w:id="32" w:author="Akemi" w:date="2017-02-01T18:02:00Z"/>
              <w:noProof/>
              <w:lang w:val="en-US" w:eastAsia="ja-JP"/>
            </w:rPr>
          </w:pPr>
          <w:ins w:id="33"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"_Toc473735450"</w:instrText>
            </w:r>
            <w:r w:rsidRPr="0001143F">
              <w:rPr>
                <w:rStyle w:val="Hyperlink"/>
                <w:noProof/>
              </w:rPr>
              <w:instrText xml:space="preserve"> </w:instrText>
            </w:r>
            <w:r w:rsidRPr="0001143F">
              <w:rPr>
                <w:rStyle w:val="Hyperlink"/>
                <w:noProof/>
              </w:rPr>
              <w:fldChar w:fldCharType="separate"/>
            </w:r>
            <w:r w:rsidRPr="0001143F">
              <w:rPr>
                <w:rStyle w:val="Hyperlink"/>
                <w:noProof/>
              </w:rPr>
              <w:t>COLOR SCHEME</w:t>
            </w:r>
            <w:r>
              <w:rPr>
                <w:noProof/>
                <w:webHidden/>
              </w:rPr>
              <w:tab/>
            </w:r>
            <w:r>
              <w:rPr>
                <w:noProof/>
                <w:webHidden/>
              </w:rPr>
              <w:fldChar w:fldCharType="begin"/>
            </w:r>
            <w:r>
              <w:rPr>
                <w:noProof/>
                <w:webHidden/>
              </w:rPr>
              <w:instrText xml:space="preserve"> PAGEREF _Toc473735450 \h </w:instrText>
            </w:r>
          </w:ins>
          <w:r>
            <w:rPr>
              <w:noProof/>
              <w:webHidden/>
            </w:rPr>
          </w:r>
          <w:r>
            <w:rPr>
              <w:noProof/>
              <w:webHidden/>
            </w:rPr>
            <w:fldChar w:fldCharType="separate"/>
          </w:r>
          <w:ins w:id="34" w:author="Akemi" w:date="2017-02-01T18:02:00Z">
            <w:r>
              <w:rPr>
                <w:noProof/>
                <w:webHidden/>
              </w:rPr>
              <w:t>6</w:t>
            </w:r>
            <w:r>
              <w:rPr>
                <w:noProof/>
                <w:webHidden/>
              </w:rPr>
              <w:fldChar w:fldCharType="end"/>
            </w:r>
            <w:r w:rsidRPr="0001143F">
              <w:rPr>
                <w:rStyle w:val="Hyperlink"/>
                <w:noProof/>
              </w:rPr>
              <w:fldChar w:fldCharType="end"/>
            </w:r>
          </w:ins>
        </w:p>
        <w:p w:rsidR="005146D1" w:rsidRDefault="005146D1">
          <w:pPr>
            <w:pStyle w:val="TOC2"/>
            <w:rPr>
              <w:ins w:id="35" w:author="Akemi" w:date="2017-02-01T18:02:00Z"/>
              <w:noProof/>
              <w:lang w:val="en-US" w:eastAsia="ja-JP"/>
            </w:rPr>
          </w:pPr>
          <w:ins w:id="36"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"_Toc473735451"</w:instrText>
            </w:r>
            <w:r w:rsidRPr="0001143F">
              <w:rPr>
                <w:rStyle w:val="Hyperlink"/>
                <w:noProof/>
              </w:rPr>
              <w:instrText xml:space="preserve"> </w:instrText>
            </w:r>
            <w:r w:rsidRPr="0001143F">
              <w:rPr>
                <w:rStyle w:val="Hyperlink"/>
                <w:noProof/>
              </w:rPr>
              <w:fldChar w:fldCharType="separate"/>
            </w:r>
            <w:r w:rsidRPr="0001143F">
              <w:rPr>
                <w:rStyle w:val="Hyperlink"/>
                <w:noProof/>
              </w:rPr>
              <w:t>PAGE LAYOUT</w:t>
            </w:r>
            <w:r>
              <w:rPr>
                <w:noProof/>
                <w:webHidden/>
              </w:rPr>
              <w:tab/>
            </w:r>
            <w:r>
              <w:rPr>
                <w:noProof/>
                <w:webHidden/>
              </w:rPr>
              <w:fldChar w:fldCharType="begin"/>
            </w:r>
            <w:r>
              <w:rPr>
                <w:noProof/>
                <w:webHidden/>
              </w:rPr>
              <w:instrText xml:space="preserve"> PAGEREF _Toc473735451 \h </w:instrText>
            </w:r>
          </w:ins>
          <w:r>
            <w:rPr>
              <w:noProof/>
              <w:webHidden/>
            </w:rPr>
          </w:r>
          <w:r>
            <w:rPr>
              <w:noProof/>
              <w:webHidden/>
            </w:rPr>
            <w:fldChar w:fldCharType="separate"/>
          </w:r>
          <w:ins w:id="37" w:author="Akemi" w:date="2017-02-01T18:02:00Z">
            <w:r>
              <w:rPr>
                <w:noProof/>
                <w:webHidden/>
              </w:rPr>
              <w:t>7</w:t>
            </w:r>
            <w:r>
              <w:rPr>
                <w:noProof/>
                <w:webHidden/>
              </w:rPr>
              <w:fldChar w:fldCharType="end"/>
            </w:r>
            <w:r w:rsidRPr="0001143F">
              <w:rPr>
                <w:rStyle w:val="Hyperlink"/>
                <w:noProof/>
              </w:rPr>
              <w:fldChar w:fldCharType="end"/>
            </w:r>
          </w:ins>
        </w:p>
        <w:p w:rsidR="005146D1" w:rsidRDefault="005146D1">
          <w:pPr>
            <w:pStyle w:val="TOC3"/>
            <w:tabs>
              <w:tab w:val="right" w:leader="dot" w:pos="9019"/>
            </w:tabs>
            <w:rPr>
              <w:ins w:id="38" w:author="Akemi" w:date="2017-02-01T18:02:00Z"/>
              <w:noProof/>
              <w:lang w:val="en-US" w:eastAsia="ja-JP"/>
            </w:rPr>
          </w:pPr>
          <w:ins w:id="39"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"_Toc473735452"</w:instrText>
            </w:r>
            <w:r w:rsidRPr="0001143F">
              <w:rPr>
                <w:rStyle w:val="Hyperlink"/>
                <w:noProof/>
              </w:rPr>
              <w:instrText xml:space="preserve"> </w:instrText>
            </w:r>
            <w:r w:rsidRPr="0001143F">
              <w:rPr>
                <w:rStyle w:val="Hyperlink"/>
                <w:noProof/>
              </w:rPr>
              <w:fldChar w:fldCharType="separate"/>
            </w:r>
            <w:r w:rsidRPr="0001143F">
              <w:rPr>
                <w:rStyle w:val="Hyperlink"/>
                <w:noProof/>
              </w:rPr>
              <w:t>HOME</w:t>
            </w:r>
            <w:r>
              <w:rPr>
                <w:noProof/>
                <w:webHidden/>
              </w:rPr>
              <w:tab/>
            </w:r>
            <w:r>
              <w:rPr>
                <w:noProof/>
                <w:webHidden/>
              </w:rPr>
              <w:fldChar w:fldCharType="begin"/>
            </w:r>
            <w:r>
              <w:rPr>
                <w:noProof/>
                <w:webHidden/>
              </w:rPr>
              <w:instrText xml:space="preserve"> PAGEREF _Toc473735452 \h </w:instrText>
            </w:r>
          </w:ins>
          <w:r>
            <w:rPr>
              <w:noProof/>
              <w:webHidden/>
            </w:rPr>
          </w:r>
          <w:r>
            <w:rPr>
              <w:noProof/>
              <w:webHidden/>
            </w:rPr>
            <w:fldChar w:fldCharType="separate"/>
          </w:r>
          <w:ins w:id="40" w:author="Akemi" w:date="2017-02-01T18:02:00Z">
            <w:r>
              <w:rPr>
                <w:noProof/>
                <w:webHidden/>
              </w:rPr>
              <w:t>7</w:t>
            </w:r>
            <w:r>
              <w:rPr>
                <w:noProof/>
                <w:webHidden/>
              </w:rPr>
              <w:fldChar w:fldCharType="end"/>
            </w:r>
            <w:r w:rsidRPr="0001143F">
              <w:rPr>
                <w:rStyle w:val="Hyperlink"/>
                <w:noProof/>
              </w:rPr>
              <w:fldChar w:fldCharType="end"/>
            </w:r>
          </w:ins>
        </w:p>
        <w:p w:rsidR="005146D1" w:rsidRDefault="005146D1">
          <w:pPr>
            <w:pStyle w:val="TOC3"/>
            <w:tabs>
              <w:tab w:val="right" w:leader="dot" w:pos="9019"/>
            </w:tabs>
            <w:rPr>
              <w:ins w:id="41" w:author="Akemi" w:date="2017-02-01T18:02:00Z"/>
              <w:noProof/>
              <w:lang w:val="en-US" w:eastAsia="ja-JP"/>
            </w:rPr>
          </w:pPr>
          <w:ins w:id="42"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"_Toc473735453"</w:instrText>
            </w:r>
            <w:r w:rsidRPr="0001143F">
              <w:rPr>
                <w:rStyle w:val="Hyperlink"/>
                <w:noProof/>
              </w:rPr>
              <w:instrText xml:space="preserve"> </w:instrText>
            </w:r>
            <w:r w:rsidRPr="0001143F">
              <w:rPr>
                <w:rStyle w:val="Hyperlink"/>
                <w:noProof/>
              </w:rPr>
              <w:fldChar w:fldCharType="separate"/>
            </w:r>
            <w:r w:rsidRPr="0001143F">
              <w:rPr>
                <w:rStyle w:val="Hyperlink"/>
                <w:noProof/>
              </w:rPr>
              <w:t>BUILDINGS INFO</w:t>
            </w:r>
            <w:r>
              <w:rPr>
                <w:noProof/>
                <w:webHidden/>
              </w:rPr>
              <w:tab/>
            </w:r>
            <w:r>
              <w:rPr>
                <w:noProof/>
                <w:webHidden/>
              </w:rPr>
              <w:fldChar w:fldCharType="begin"/>
            </w:r>
            <w:r>
              <w:rPr>
                <w:noProof/>
                <w:webHidden/>
              </w:rPr>
              <w:instrText xml:space="preserve"> PAGEREF _Toc473735453 \h </w:instrText>
            </w:r>
          </w:ins>
          <w:r>
            <w:rPr>
              <w:noProof/>
              <w:webHidden/>
            </w:rPr>
          </w:r>
          <w:r>
            <w:rPr>
              <w:noProof/>
              <w:webHidden/>
            </w:rPr>
            <w:fldChar w:fldCharType="separate"/>
          </w:r>
          <w:ins w:id="43" w:author="Akemi" w:date="2017-02-01T18:02:00Z">
            <w:r>
              <w:rPr>
                <w:noProof/>
                <w:webHidden/>
              </w:rPr>
              <w:t>7</w:t>
            </w:r>
            <w:r>
              <w:rPr>
                <w:noProof/>
                <w:webHidden/>
              </w:rPr>
              <w:fldChar w:fldCharType="end"/>
            </w:r>
            <w:r w:rsidRPr="0001143F">
              <w:rPr>
                <w:rStyle w:val="Hyperlink"/>
                <w:noProof/>
              </w:rPr>
              <w:fldChar w:fldCharType="end"/>
            </w:r>
          </w:ins>
        </w:p>
        <w:p w:rsidR="005146D1" w:rsidRDefault="005146D1">
          <w:pPr>
            <w:pStyle w:val="TOC3"/>
            <w:tabs>
              <w:tab w:val="right" w:leader="dot" w:pos="9019"/>
            </w:tabs>
            <w:rPr>
              <w:ins w:id="44" w:author="Akemi" w:date="2017-02-01T18:02:00Z"/>
              <w:noProof/>
              <w:lang w:val="en-US" w:eastAsia="ja-JP"/>
            </w:rPr>
          </w:pPr>
          <w:ins w:id="45"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"_Toc473735454"</w:instrText>
            </w:r>
            <w:r w:rsidRPr="0001143F">
              <w:rPr>
                <w:rStyle w:val="Hyperlink"/>
                <w:noProof/>
              </w:rPr>
              <w:instrText xml:space="preserve"> </w:instrText>
            </w:r>
            <w:r w:rsidRPr="0001143F">
              <w:rPr>
                <w:rStyle w:val="Hyperlink"/>
                <w:noProof/>
              </w:rPr>
              <w:fldChar w:fldCharType="separate"/>
            </w:r>
            <w:r w:rsidRPr="0001143F">
              <w:rPr>
                <w:rStyle w:val="Hyperlink"/>
                <w:noProof/>
              </w:rPr>
              <w:t>BUILDINGS</w:t>
            </w:r>
            <w:r>
              <w:rPr>
                <w:noProof/>
                <w:webHidden/>
              </w:rPr>
              <w:tab/>
            </w:r>
            <w:r>
              <w:rPr>
                <w:noProof/>
                <w:webHidden/>
              </w:rPr>
              <w:fldChar w:fldCharType="begin"/>
            </w:r>
            <w:r>
              <w:rPr>
                <w:noProof/>
                <w:webHidden/>
              </w:rPr>
              <w:instrText xml:space="preserve"> PAGEREF _Toc473735454 \h </w:instrText>
            </w:r>
          </w:ins>
          <w:r>
            <w:rPr>
              <w:noProof/>
              <w:webHidden/>
            </w:rPr>
          </w:r>
          <w:r>
            <w:rPr>
              <w:noProof/>
              <w:webHidden/>
            </w:rPr>
            <w:fldChar w:fldCharType="separate"/>
          </w:r>
          <w:ins w:id="46" w:author="Akemi" w:date="2017-02-01T18:02:00Z">
            <w:r>
              <w:rPr>
                <w:noProof/>
                <w:webHidden/>
              </w:rPr>
              <w:t>7</w:t>
            </w:r>
            <w:r>
              <w:rPr>
                <w:noProof/>
                <w:webHidden/>
              </w:rPr>
              <w:fldChar w:fldCharType="end"/>
            </w:r>
            <w:r w:rsidRPr="0001143F">
              <w:rPr>
                <w:rStyle w:val="Hyperlink"/>
                <w:noProof/>
              </w:rPr>
              <w:fldChar w:fldCharType="end"/>
            </w:r>
          </w:ins>
        </w:p>
        <w:p w:rsidR="005146D1" w:rsidRDefault="005146D1">
          <w:pPr>
            <w:pStyle w:val="TOC3"/>
            <w:tabs>
              <w:tab w:val="right" w:leader="dot" w:pos="9019"/>
            </w:tabs>
            <w:rPr>
              <w:ins w:id="47" w:author="Akemi" w:date="2017-02-01T18:02:00Z"/>
              <w:noProof/>
              <w:lang w:val="en-US" w:eastAsia="ja-JP"/>
            </w:rPr>
          </w:pPr>
          <w:ins w:id="48"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"_Toc473735455"</w:instrText>
            </w:r>
            <w:r w:rsidRPr="0001143F">
              <w:rPr>
                <w:rStyle w:val="Hyperlink"/>
                <w:noProof/>
              </w:rPr>
              <w:instrText xml:space="preserve"> </w:instrText>
            </w:r>
            <w:r w:rsidRPr="0001143F">
              <w:rPr>
                <w:rStyle w:val="Hyperlink"/>
                <w:noProof/>
              </w:rPr>
              <w:fldChar w:fldCharType="separate"/>
            </w:r>
            <w:r w:rsidRPr="0001143F">
              <w:rPr>
                <w:rStyle w:val="Hyperlink"/>
                <w:noProof/>
              </w:rPr>
              <w:t>CONTACT</w:t>
            </w:r>
            <w:r>
              <w:rPr>
                <w:noProof/>
                <w:webHidden/>
              </w:rPr>
              <w:tab/>
            </w:r>
            <w:r>
              <w:rPr>
                <w:noProof/>
                <w:webHidden/>
              </w:rPr>
              <w:fldChar w:fldCharType="begin"/>
            </w:r>
            <w:r>
              <w:rPr>
                <w:noProof/>
                <w:webHidden/>
              </w:rPr>
              <w:instrText xml:space="preserve"> PAGEREF _Toc473735455 \h </w:instrText>
            </w:r>
          </w:ins>
          <w:r>
            <w:rPr>
              <w:noProof/>
              <w:webHidden/>
            </w:rPr>
          </w:r>
          <w:r>
            <w:rPr>
              <w:noProof/>
              <w:webHidden/>
            </w:rPr>
            <w:fldChar w:fldCharType="separate"/>
          </w:r>
          <w:ins w:id="49" w:author="Akemi" w:date="2017-02-01T18:02:00Z">
            <w:r>
              <w:rPr>
                <w:noProof/>
                <w:webHidden/>
              </w:rPr>
              <w:t>7</w:t>
            </w:r>
            <w:r>
              <w:rPr>
                <w:noProof/>
                <w:webHidden/>
              </w:rPr>
              <w:fldChar w:fldCharType="end"/>
            </w:r>
            <w:r w:rsidRPr="0001143F">
              <w:rPr>
                <w:rStyle w:val="Hyperlink"/>
                <w:noProof/>
              </w:rPr>
              <w:fldChar w:fldCharType="end"/>
            </w:r>
          </w:ins>
        </w:p>
        <w:p w:rsidR="005146D1" w:rsidRDefault="005146D1">
          <w:pPr>
            <w:pStyle w:val="TOC3"/>
            <w:tabs>
              <w:tab w:val="right" w:leader="dot" w:pos="9019"/>
            </w:tabs>
            <w:rPr>
              <w:ins w:id="50" w:author="Akemi" w:date="2017-02-01T18:02:00Z"/>
              <w:noProof/>
              <w:lang w:val="en-US" w:eastAsia="ja-JP"/>
            </w:rPr>
          </w:pPr>
          <w:ins w:id="51"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"_Toc473735456"</w:instrText>
            </w:r>
            <w:r w:rsidRPr="0001143F">
              <w:rPr>
                <w:rStyle w:val="Hyperlink"/>
                <w:noProof/>
              </w:rPr>
              <w:instrText xml:space="preserve"> </w:instrText>
            </w:r>
            <w:r w:rsidRPr="0001143F">
              <w:rPr>
                <w:rStyle w:val="Hyperlink"/>
                <w:noProof/>
              </w:rPr>
              <w:fldChar w:fldCharType="separate"/>
            </w:r>
            <w:r w:rsidRPr="0001143F">
              <w:rPr>
                <w:rStyle w:val="Hyperlink"/>
                <w:noProof/>
              </w:rPr>
              <w:t>GLOSSARY</w:t>
            </w:r>
            <w:r>
              <w:rPr>
                <w:noProof/>
                <w:webHidden/>
              </w:rPr>
              <w:tab/>
            </w:r>
            <w:r>
              <w:rPr>
                <w:noProof/>
                <w:webHidden/>
              </w:rPr>
              <w:fldChar w:fldCharType="begin"/>
            </w:r>
            <w:r>
              <w:rPr>
                <w:noProof/>
                <w:webHidden/>
              </w:rPr>
              <w:instrText xml:space="preserve"> PAGEREF _Toc473735456 \h </w:instrText>
            </w:r>
          </w:ins>
          <w:r>
            <w:rPr>
              <w:noProof/>
              <w:webHidden/>
            </w:rPr>
          </w:r>
          <w:r>
            <w:rPr>
              <w:noProof/>
              <w:webHidden/>
            </w:rPr>
            <w:fldChar w:fldCharType="separate"/>
          </w:r>
          <w:ins w:id="52" w:author="Akemi" w:date="2017-02-01T18:02:00Z">
            <w:r>
              <w:rPr>
                <w:noProof/>
                <w:webHidden/>
              </w:rPr>
              <w:t>7</w:t>
            </w:r>
            <w:r>
              <w:rPr>
                <w:noProof/>
                <w:webHidden/>
              </w:rPr>
              <w:fldChar w:fldCharType="end"/>
            </w:r>
            <w:r w:rsidRPr="0001143F">
              <w:rPr>
                <w:rStyle w:val="Hyperlink"/>
                <w:noProof/>
              </w:rPr>
              <w:fldChar w:fldCharType="end"/>
            </w:r>
          </w:ins>
        </w:p>
        <w:p w:rsidR="005146D1" w:rsidRDefault="005146D1">
          <w:pPr>
            <w:pStyle w:val="TOC3"/>
            <w:tabs>
              <w:tab w:val="right" w:leader="dot" w:pos="9019"/>
            </w:tabs>
            <w:rPr>
              <w:ins w:id="53" w:author="Akemi" w:date="2017-02-01T18:02:00Z"/>
              <w:noProof/>
              <w:lang w:val="en-US" w:eastAsia="ja-JP"/>
            </w:rPr>
          </w:pPr>
          <w:ins w:id="54"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"_Toc473735457"</w:instrText>
            </w:r>
            <w:r w:rsidRPr="0001143F">
              <w:rPr>
                <w:rStyle w:val="Hyperlink"/>
                <w:noProof/>
              </w:rPr>
              <w:instrText xml:space="preserve"> </w:instrText>
            </w:r>
            <w:r w:rsidRPr="0001143F">
              <w:rPr>
                <w:rStyle w:val="Hyperlink"/>
                <w:noProof/>
              </w:rPr>
              <w:fldChar w:fldCharType="separate"/>
            </w:r>
            <w:r w:rsidRPr="0001143F">
              <w:rPr>
                <w:rStyle w:val="Hyperlink"/>
                <w:noProof/>
              </w:rPr>
              <w:t>USER LOGIN</w:t>
            </w:r>
            <w:r>
              <w:rPr>
                <w:noProof/>
                <w:webHidden/>
              </w:rPr>
              <w:tab/>
            </w:r>
            <w:r>
              <w:rPr>
                <w:noProof/>
                <w:webHidden/>
              </w:rPr>
              <w:fldChar w:fldCharType="begin"/>
            </w:r>
            <w:r>
              <w:rPr>
                <w:noProof/>
                <w:webHidden/>
              </w:rPr>
              <w:instrText xml:space="preserve"> PAGEREF _Toc473735457 \h </w:instrText>
            </w:r>
          </w:ins>
          <w:r>
            <w:rPr>
              <w:noProof/>
              <w:webHidden/>
            </w:rPr>
          </w:r>
          <w:r>
            <w:rPr>
              <w:noProof/>
              <w:webHidden/>
            </w:rPr>
            <w:fldChar w:fldCharType="separate"/>
          </w:r>
          <w:ins w:id="55" w:author="Akemi" w:date="2017-02-01T18:02:00Z">
            <w:r>
              <w:rPr>
                <w:noProof/>
                <w:webHidden/>
              </w:rPr>
              <w:t>8</w:t>
            </w:r>
            <w:r>
              <w:rPr>
                <w:noProof/>
                <w:webHidden/>
              </w:rPr>
              <w:fldChar w:fldCharType="end"/>
            </w:r>
            <w:r w:rsidRPr="0001143F">
              <w:rPr>
                <w:rStyle w:val="Hyperlink"/>
                <w:noProof/>
              </w:rPr>
              <w:fldChar w:fldCharType="end"/>
            </w:r>
          </w:ins>
        </w:p>
        <w:p w:rsidR="005146D1" w:rsidRDefault="005146D1">
          <w:pPr>
            <w:pStyle w:val="TOC3"/>
            <w:tabs>
              <w:tab w:val="right" w:leader="dot" w:pos="9019"/>
            </w:tabs>
            <w:rPr>
              <w:ins w:id="56" w:author="Akemi" w:date="2017-02-01T18:02:00Z"/>
              <w:noProof/>
              <w:lang w:val="en-US" w:eastAsia="ja-JP"/>
            </w:rPr>
          </w:pPr>
          <w:ins w:id="57"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"_Toc473735458"</w:instrText>
            </w:r>
            <w:r w:rsidRPr="0001143F">
              <w:rPr>
                <w:rStyle w:val="Hyperlink"/>
                <w:noProof/>
              </w:rPr>
              <w:instrText xml:space="preserve"> </w:instrText>
            </w:r>
            <w:r w:rsidRPr="0001143F">
              <w:rPr>
                <w:rStyle w:val="Hyperlink"/>
                <w:noProof/>
              </w:rPr>
              <w:fldChar w:fldCharType="separate"/>
            </w:r>
            <w:r w:rsidRPr="0001143F">
              <w:rPr>
                <w:rStyle w:val="Hyperlink"/>
                <w:noProof/>
              </w:rPr>
              <w:t>USER ADMINISTRATION</w:t>
            </w:r>
            <w:r>
              <w:rPr>
                <w:noProof/>
                <w:webHidden/>
              </w:rPr>
              <w:tab/>
            </w:r>
            <w:r>
              <w:rPr>
                <w:noProof/>
                <w:webHidden/>
              </w:rPr>
              <w:fldChar w:fldCharType="begin"/>
            </w:r>
            <w:r>
              <w:rPr>
                <w:noProof/>
                <w:webHidden/>
              </w:rPr>
              <w:instrText xml:space="preserve"> PAGEREF _Toc473735458 \h </w:instrText>
            </w:r>
          </w:ins>
          <w:r>
            <w:rPr>
              <w:noProof/>
              <w:webHidden/>
            </w:rPr>
          </w:r>
          <w:r>
            <w:rPr>
              <w:noProof/>
              <w:webHidden/>
            </w:rPr>
            <w:fldChar w:fldCharType="separate"/>
          </w:r>
          <w:ins w:id="58" w:author="Akemi" w:date="2017-02-01T18:02:00Z">
            <w:r>
              <w:rPr>
                <w:noProof/>
                <w:webHidden/>
              </w:rPr>
              <w:t>8</w:t>
            </w:r>
            <w:r>
              <w:rPr>
                <w:noProof/>
                <w:webHidden/>
              </w:rPr>
              <w:fldChar w:fldCharType="end"/>
            </w:r>
            <w:r w:rsidRPr="0001143F">
              <w:rPr>
                <w:rStyle w:val="Hyperlink"/>
                <w:noProof/>
              </w:rPr>
              <w:fldChar w:fldCharType="end"/>
            </w:r>
          </w:ins>
        </w:p>
        <w:p w:rsidR="005146D1" w:rsidRDefault="005146D1">
          <w:pPr>
            <w:pStyle w:val="TOC3"/>
            <w:tabs>
              <w:tab w:val="right" w:leader="dot" w:pos="9019"/>
            </w:tabs>
            <w:rPr>
              <w:ins w:id="59" w:author="Akemi" w:date="2017-02-01T18:02:00Z"/>
              <w:noProof/>
              <w:lang w:val="en-US" w:eastAsia="ja-JP"/>
            </w:rPr>
          </w:pPr>
          <w:ins w:id="60"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"_Toc473735459"</w:instrText>
            </w:r>
            <w:r w:rsidRPr="0001143F">
              <w:rPr>
                <w:rStyle w:val="Hyperlink"/>
                <w:noProof/>
              </w:rPr>
              <w:instrText xml:space="preserve"> </w:instrText>
            </w:r>
            <w:r w:rsidRPr="0001143F">
              <w:rPr>
                <w:rStyle w:val="Hyperlink"/>
                <w:noProof/>
              </w:rPr>
              <w:fldChar w:fldCharType="separate"/>
            </w:r>
            <w:r w:rsidRPr="0001143F">
              <w:rPr>
                <w:rStyle w:val="Hyperlink"/>
                <w:noProof/>
              </w:rPr>
              <w:t>USER REGISTRATION</w:t>
            </w:r>
            <w:r>
              <w:rPr>
                <w:noProof/>
                <w:webHidden/>
              </w:rPr>
              <w:tab/>
            </w:r>
            <w:r>
              <w:rPr>
                <w:noProof/>
                <w:webHidden/>
              </w:rPr>
              <w:fldChar w:fldCharType="begin"/>
            </w:r>
            <w:r>
              <w:rPr>
                <w:noProof/>
                <w:webHidden/>
              </w:rPr>
              <w:instrText xml:space="preserve"> PAGEREF _Toc473735459 \h </w:instrText>
            </w:r>
          </w:ins>
          <w:r>
            <w:rPr>
              <w:noProof/>
              <w:webHidden/>
            </w:rPr>
          </w:r>
          <w:r>
            <w:rPr>
              <w:noProof/>
              <w:webHidden/>
            </w:rPr>
            <w:fldChar w:fldCharType="separate"/>
          </w:r>
          <w:ins w:id="61" w:author="Akemi" w:date="2017-02-01T18:02:00Z">
            <w:r>
              <w:rPr>
                <w:noProof/>
                <w:webHidden/>
              </w:rPr>
              <w:t>8</w:t>
            </w:r>
            <w:r>
              <w:rPr>
                <w:noProof/>
                <w:webHidden/>
              </w:rPr>
              <w:fldChar w:fldCharType="end"/>
            </w:r>
            <w:r w:rsidRPr="0001143F">
              <w:rPr>
                <w:rStyle w:val="Hyperlink"/>
                <w:noProof/>
              </w:rPr>
              <w:fldChar w:fldCharType="end"/>
            </w:r>
          </w:ins>
        </w:p>
        <w:p w:rsidR="005146D1" w:rsidRDefault="005146D1">
          <w:pPr>
            <w:pStyle w:val="TOC1"/>
            <w:rPr>
              <w:ins w:id="62" w:author="Akemi" w:date="2017-02-01T18:02:00Z"/>
              <w:noProof/>
              <w:lang w:val="en-US" w:eastAsia="ja-JP"/>
            </w:rPr>
          </w:pPr>
          <w:ins w:id="63"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"_Toc473735460"</w:instrText>
            </w:r>
            <w:r w:rsidRPr="0001143F">
              <w:rPr>
                <w:rStyle w:val="Hyperlink"/>
                <w:noProof/>
              </w:rPr>
              <w:instrText xml:space="preserve"> </w:instrText>
            </w:r>
            <w:r w:rsidRPr="0001143F">
              <w:rPr>
                <w:rStyle w:val="Hyperlink"/>
                <w:noProof/>
              </w:rPr>
              <w:fldChar w:fldCharType="separate"/>
            </w:r>
            <w:r w:rsidRPr="0001143F">
              <w:rPr>
                <w:rStyle w:val="Hyperlink"/>
                <w:noProof/>
              </w:rPr>
              <w:t>APPENDIX 1: MILESTONE 1</w:t>
            </w:r>
            <w:r>
              <w:rPr>
                <w:noProof/>
                <w:webHidden/>
              </w:rPr>
              <w:tab/>
            </w:r>
            <w:r>
              <w:rPr>
                <w:noProof/>
                <w:webHidden/>
              </w:rPr>
              <w:fldChar w:fldCharType="begin"/>
            </w:r>
            <w:r>
              <w:rPr>
                <w:noProof/>
                <w:webHidden/>
              </w:rPr>
              <w:instrText xml:space="preserve"> PAGEREF _Toc473735460 \h </w:instrText>
            </w:r>
          </w:ins>
          <w:r>
            <w:rPr>
              <w:noProof/>
              <w:webHidden/>
            </w:rPr>
          </w:r>
          <w:r>
            <w:rPr>
              <w:noProof/>
              <w:webHidden/>
            </w:rPr>
            <w:fldChar w:fldCharType="separate"/>
          </w:r>
          <w:ins w:id="64" w:author="Akemi" w:date="2017-02-01T18:02:00Z">
            <w:r>
              <w:rPr>
                <w:noProof/>
                <w:webHidden/>
              </w:rPr>
              <w:t>9</w:t>
            </w:r>
            <w:r>
              <w:rPr>
                <w:noProof/>
                <w:webHidden/>
              </w:rPr>
              <w:fldChar w:fldCharType="end"/>
            </w:r>
            <w:r w:rsidRPr="0001143F">
              <w:rPr>
                <w:rStyle w:val="Hyperlink"/>
                <w:noProof/>
              </w:rPr>
              <w:fldChar w:fldCharType="end"/>
            </w:r>
          </w:ins>
        </w:p>
        <w:p w:rsidR="005146D1" w:rsidRDefault="005146D1">
          <w:pPr>
            <w:pStyle w:val="TOC2"/>
            <w:rPr>
              <w:ins w:id="65" w:author="Akemi" w:date="2017-02-01T18:02:00Z"/>
              <w:noProof/>
              <w:lang w:val="en-US" w:eastAsia="ja-JP"/>
            </w:rPr>
          </w:pPr>
          <w:ins w:id="66"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"_Toc473735461"</w:instrText>
            </w:r>
            <w:r w:rsidRPr="0001143F">
              <w:rPr>
                <w:rStyle w:val="Hyperlink"/>
                <w:noProof/>
              </w:rPr>
              <w:instrText xml:space="preserve"> </w:instrText>
            </w:r>
            <w:r w:rsidRPr="0001143F">
              <w:rPr>
                <w:rStyle w:val="Hyperlink"/>
                <w:noProof/>
              </w:rPr>
              <w:fldChar w:fldCharType="separate"/>
            </w:r>
            <w:r w:rsidRPr="0001143F">
              <w:rPr>
                <w:rStyle w:val="Hyperlink"/>
                <w:noProof/>
              </w:rPr>
              <w:t>PROJECT SUMMARY</w:t>
            </w:r>
            <w:r>
              <w:rPr>
                <w:noProof/>
                <w:webHidden/>
              </w:rPr>
              <w:tab/>
            </w:r>
            <w:r>
              <w:rPr>
                <w:noProof/>
                <w:webHidden/>
              </w:rPr>
              <w:fldChar w:fldCharType="begin"/>
            </w:r>
            <w:r>
              <w:rPr>
                <w:noProof/>
                <w:webHidden/>
              </w:rPr>
              <w:instrText xml:space="preserve"> PAGEREF _Toc473735461 \h </w:instrText>
            </w:r>
          </w:ins>
          <w:r>
            <w:rPr>
              <w:noProof/>
              <w:webHidden/>
            </w:rPr>
          </w:r>
          <w:r>
            <w:rPr>
              <w:noProof/>
              <w:webHidden/>
            </w:rPr>
            <w:fldChar w:fldCharType="separate"/>
          </w:r>
          <w:ins w:id="67" w:author="Akemi" w:date="2017-02-01T18:02:00Z">
            <w:r>
              <w:rPr>
                <w:noProof/>
                <w:webHidden/>
              </w:rPr>
              <w:t>9</w:t>
            </w:r>
            <w:r>
              <w:rPr>
                <w:noProof/>
                <w:webHidden/>
              </w:rPr>
              <w:fldChar w:fldCharType="end"/>
            </w:r>
            <w:r w:rsidRPr="0001143F">
              <w:rPr>
                <w:rStyle w:val="Hyperlink"/>
                <w:noProof/>
              </w:rPr>
              <w:fldChar w:fldCharType="end"/>
            </w:r>
          </w:ins>
        </w:p>
        <w:p w:rsidR="005146D1" w:rsidRDefault="005146D1">
          <w:pPr>
            <w:pStyle w:val="TOC3"/>
            <w:tabs>
              <w:tab w:val="right" w:leader="dot" w:pos="9019"/>
            </w:tabs>
            <w:rPr>
              <w:ins w:id="68" w:author="Akemi" w:date="2017-02-01T18:02:00Z"/>
              <w:noProof/>
              <w:lang w:val="en-US" w:eastAsia="ja-JP"/>
            </w:rPr>
          </w:pPr>
          <w:ins w:id="69"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"_Toc473735462"</w:instrText>
            </w:r>
            <w:r w:rsidRPr="0001143F">
              <w:rPr>
                <w:rStyle w:val="Hyperlink"/>
                <w:noProof/>
              </w:rPr>
              <w:instrText xml:space="preserve"> </w:instrText>
            </w:r>
            <w:r w:rsidRPr="0001143F">
              <w:rPr>
                <w:rStyle w:val="Hyperlink"/>
                <w:noProof/>
              </w:rPr>
              <w:fldChar w:fldCharType="separate"/>
            </w:r>
            <w:r w:rsidRPr="0001143F">
              <w:rPr>
                <w:rStyle w:val="Hyperlink"/>
                <w:noProof/>
              </w:rPr>
              <w:t>MISSION</w:t>
            </w:r>
            <w:r>
              <w:rPr>
                <w:noProof/>
                <w:webHidden/>
              </w:rPr>
              <w:tab/>
            </w:r>
            <w:r>
              <w:rPr>
                <w:noProof/>
                <w:webHidden/>
              </w:rPr>
              <w:fldChar w:fldCharType="begin"/>
            </w:r>
            <w:r>
              <w:rPr>
                <w:noProof/>
                <w:webHidden/>
              </w:rPr>
              <w:instrText xml:space="preserve"> PAGEREF _Toc473735462 \h </w:instrText>
            </w:r>
          </w:ins>
          <w:r>
            <w:rPr>
              <w:noProof/>
              <w:webHidden/>
            </w:rPr>
          </w:r>
          <w:r>
            <w:rPr>
              <w:noProof/>
              <w:webHidden/>
            </w:rPr>
            <w:fldChar w:fldCharType="separate"/>
          </w:r>
          <w:ins w:id="70" w:author="Akemi" w:date="2017-02-01T18:02:00Z">
            <w:r>
              <w:rPr>
                <w:noProof/>
                <w:webHidden/>
              </w:rPr>
              <w:t>9</w:t>
            </w:r>
            <w:r>
              <w:rPr>
                <w:noProof/>
                <w:webHidden/>
              </w:rPr>
              <w:fldChar w:fldCharType="end"/>
            </w:r>
            <w:r w:rsidRPr="0001143F">
              <w:rPr>
                <w:rStyle w:val="Hyperlink"/>
                <w:noProof/>
              </w:rPr>
              <w:fldChar w:fldCharType="end"/>
            </w:r>
          </w:ins>
        </w:p>
        <w:p w:rsidR="005146D1" w:rsidRDefault="005146D1">
          <w:pPr>
            <w:pStyle w:val="TOC3"/>
            <w:tabs>
              <w:tab w:val="right" w:leader="dot" w:pos="9019"/>
            </w:tabs>
            <w:rPr>
              <w:ins w:id="71" w:author="Akemi" w:date="2017-02-01T18:02:00Z"/>
              <w:noProof/>
              <w:lang w:val="en-US" w:eastAsia="ja-JP"/>
            </w:rPr>
          </w:pPr>
          <w:ins w:id="72"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"_Toc473735463"</w:instrText>
            </w:r>
            <w:r w:rsidRPr="0001143F">
              <w:rPr>
                <w:rStyle w:val="Hyperlink"/>
                <w:noProof/>
              </w:rPr>
              <w:instrText xml:space="preserve"> </w:instrText>
            </w:r>
            <w:r w:rsidRPr="0001143F">
              <w:rPr>
                <w:rStyle w:val="Hyperlink"/>
                <w:noProof/>
              </w:rPr>
              <w:fldChar w:fldCharType="separate"/>
            </w:r>
            <w:r w:rsidRPr="0001143F">
              <w:rPr>
                <w:rStyle w:val="Hyperlink"/>
                <w:noProof/>
              </w:rPr>
              <w:t>GOAL/OBJECTIVE</w:t>
            </w:r>
            <w:r>
              <w:rPr>
                <w:noProof/>
                <w:webHidden/>
              </w:rPr>
              <w:tab/>
            </w:r>
            <w:r>
              <w:rPr>
                <w:noProof/>
                <w:webHidden/>
              </w:rPr>
              <w:fldChar w:fldCharType="begin"/>
            </w:r>
            <w:r>
              <w:rPr>
                <w:noProof/>
                <w:webHidden/>
              </w:rPr>
              <w:instrText xml:space="preserve"> PAGEREF _Toc473735463 \h </w:instrText>
            </w:r>
          </w:ins>
          <w:r>
            <w:rPr>
              <w:noProof/>
              <w:webHidden/>
            </w:rPr>
          </w:r>
          <w:r>
            <w:rPr>
              <w:noProof/>
              <w:webHidden/>
            </w:rPr>
            <w:fldChar w:fldCharType="separate"/>
          </w:r>
          <w:ins w:id="73" w:author="Akemi" w:date="2017-02-01T18:02:00Z">
            <w:r>
              <w:rPr>
                <w:noProof/>
                <w:webHidden/>
              </w:rPr>
              <w:t>9</w:t>
            </w:r>
            <w:r>
              <w:rPr>
                <w:noProof/>
                <w:webHidden/>
              </w:rPr>
              <w:fldChar w:fldCharType="end"/>
            </w:r>
            <w:r w:rsidRPr="0001143F">
              <w:rPr>
                <w:rStyle w:val="Hyperlink"/>
                <w:noProof/>
              </w:rPr>
              <w:fldChar w:fldCharType="end"/>
            </w:r>
          </w:ins>
        </w:p>
        <w:p w:rsidR="005146D1" w:rsidRDefault="005146D1">
          <w:pPr>
            <w:pStyle w:val="TOC3"/>
            <w:tabs>
              <w:tab w:val="right" w:leader="dot" w:pos="9019"/>
            </w:tabs>
            <w:rPr>
              <w:ins w:id="74" w:author="Akemi" w:date="2017-02-01T18:02:00Z"/>
              <w:noProof/>
              <w:lang w:val="en-US" w:eastAsia="ja-JP"/>
            </w:rPr>
          </w:pPr>
          <w:ins w:id="75"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"_Toc473735464"</w:instrText>
            </w:r>
            <w:r w:rsidRPr="0001143F">
              <w:rPr>
                <w:rStyle w:val="Hyperlink"/>
                <w:noProof/>
              </w:rPr>
              <w:instrText xml:space="preserve"> </w:instrText>
            </w:r>
            <w:r w:rsidRPr="0001143F">
              <w:rPr>
                <w:rStyle w:val="Hyperlink"/>
                <w:noProof/>
              </w:rPr>
              <w:fldChar w:fldCharType="separate"/>
            </w:r>
            <w:r w:rsidRPr="0001143F">
              <w:rPr>
                <w:rStyle w:val="Hyperlink"/>
                <w:noProof/>
              </w:rPr>
              <w:t>COMPARASION WITH SIMILAR SITES</w:t>
            </w:r>
            <w:r>
              <w:rPr>
                <w:noProof/>
                <w:webHidden/>
              </w:rPr>
              <w:tab/>
            </w:r>
            <w:r>
              <w:rPr>
                <w:noProof/>
                <w:webHidden/>
              </w:rPr>
              <w:fldChar w:fldCharType="begin"/>
            </w:r>
            <w:r>
              <w:rPr>
                <w:noProof/>
                <w:webHidden/>
              </w:rPr>
              <w:instrText xml:space="preserve"> PAGEREF _Toc473735464 \h </w:instrText>
            </w:r>
          </w:ins>
          <w:r>
            <w:rPr>
              <w:noProof/>
              <w:webHidden/>
            </w:rPr>
          </w:r>
          <w:r>
            <w:rPr>
              <w:noProof/>
              <w:webHidden/>
            </w:rPr>
            <w:fldChar w:fldCharType="separate"/>
          </w:r>
          <w:ins w:id="76" w:author="Akemi" w:date="2017-02-01T18:02:00Z">
            <w:r>
              <w:rPr>
                <w:noProof/>
                <w:webHidden/>
              </w:rPr>
              <w:t>9</w:t>
            </w:r>
            <w:r>
              <w:rPr>
                <w:noProof/>
                <w:webHidden/>
              </w:rPr>
              <w:fldChar w:fldCharType="end"/>
            </w:r>
            <w:r w:rsidRPr="0001143F">
              <w:rPr>
                <w:rStyle w:val="Hyperlink"/>
                <w:noProof/>
              </w:rPr>
              <w:fldChar w:fldCharType="end"/>
            </w:r>
          </w:ins>
        </w:p>
        <w:p w:rsidR="005146D1" w:rsidRDefault="005146D1">
          <w:pPr>
            <w:pStyle w:val="TOC3"/>
            <w:tabs>
              <w:tab w:val="right" w:leader="dot" w:pos="9019"/>
            </w:tabs>
            <w:rPr>
              <w:ins w:id="77" w:author="Akemi" w:date="2017-02-01T18:02:00Z"/>
              <w:noProof/>
              <w:lang w:val="en-US" w:eastAsia="ja-JP"/>
            </w:rPr>
          </w:pPr>
          <w:ins w:id="78"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"_Toc473735465"</w:instrText>
            </w:r>
            <w:r w:rsidRPr="0001143F">
              <w:rPr>
                <w:rStyle w:val="Hyperlink"/>
                <w:noProof/>
              </w:rPr>
              <w:instrText xml:space="preserve"> </w:instrText>
            </w:r>
            <w:r w:rsidRPr="0001143F">
              <w:rPr>
                <w:rStyle w:val="Hyperlink"/>
                <w:noProof/>
              </w:rPr>
              <w:fldChar w:fldCharType="separate"/>
            </w:r>
            <w:r w:rsidRPr="0001143F">
              <w:rPr>
                <w:rStyle w:val="Hyperlink"/>
                <w:noProof/>
              </w:rPr>
              <w:t>PROJECT SUMMARY</w:t>
            </w:r>
            <w:r>
              <w:rPr>
                <w:noProof/>
                <w:webHidden/>
              </w:rPr>
              <w:tab/>
            </w:r>
            <w:r>
              <w:rPr>
                <w:noProof/>
                <w:webHidden/>
              </w:rPr>
              <w:fldChar w:fldCharType="begin"/>
            </w:r>
            <w:r>
              <w:rPr>
                <w:noProof/>
                <w:webHidden/>
              </w:rPr>
              <w:instrText xml:space="preserve"> PAGEREF _Toc473735465 \h </w:instrText>
            </w:r>
          </w:ins>
          <w:r>
            <w:rPr>
              <w:noProof/>
              <w:webHidden/>
            </w:rPr>
          </w:r>
          <w:r>
            <w:rPr>
              <w:noProof/>
              <w:webHidden/>
            </w:rPr>
            <w:fldChar w:fldCharType="separate"/>
          </w:r>
          <w:ins w:id="79" w:author="Akemi" w:date="2017-02-01T18:02:00Z">
            <w:r>
              <w:rPr>
                <w:noProof/>
                <w:webHidden/>
              </w:rPr>
              <w:t>10</w:t>
            </w:r>
            <w:r>
              <w:rPr>
                <w:noProof/>
                <w:webHidden/>
              </w:rPr>
              <w:fldChar w:fldCharType="end"/>
            </w:r>
            <w:r w:rsidRPr="0001143F">
              <w:rPr>
                <w:rStyle w:val="Hyperlink"/>
                <w:noProof/>
              </w:rPr>
              <w:fldChar w:fldCharType="end"/>
            </w:r>
          </w:ins>
        </w:p>
        <w:p w:rsidR="005146D1" w:rsidRDefault="005146D1">
          <w:pPr>
            <w:pStyle w:val="TOC3"/>
            <w:tabs>
              <w:tab w:val="right" w:leader="dot" w:pos="9019"/>
            </w:tabs>
            <w:rPr>
              <w:ins w:id="80" w:author="Akemi" w:date="2017-02-01T18:02:00Z"/>
              <w:noProof/>
              <w:lang w:val="en-US" w:eastAsia="ja-JP"/>
            </w:rPr>
          </w:pPr>
          <w:ins w:id="81"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"_Toc473735466"</w:instrText>
            </w:r>
            <w:r w:rsidRPr="0001143F">
              <w:rPr>
                <w:rStyle w:val="Hyperlink"/>
                <w:noProof/>
              </w:rPr>
              <w:instrText xml:space="preserve"> </w:instrText>
            </w:r>
            <w:r w:rsidRPr="0001143F">
              <w:rPr>
                <w:rStyle w:val="Hyperlink"/>
                <w:noProof/>
              </w:rPr>
              <w:fldChar w:fldCharType="separate"/>
            </w:r>
            <w:r w:rsidRPr="0001143F">
              <w:rPr>
                <w:rStyle w:val="Hyperlink"/>
                <w:noProof/>
              </w:rPr>
              <w:t>MEASURING SUCCESS</w:t>
            </w:r>
            <w:r>
              <w:rPr>
                <w:noProof/>
                <w:webHidden/>
              </w:rPr>
              <w:tab/>
            </w:r>
            <w:r>
              <w:rPr>
                <w:noProof/>
                <w:webHidden/>
              </w:rPr>
              <w:fldChar w:fldCharType="begin"/>
            </w:r>
            <w:r>
              <w:rPr>
                <w:noProof/>
                <w:webHidden/>
              </w:rPr>
              <w:instrText xml:space="preserve"> PAGEREF _Toc473735466 \h </w:instrText>
            </w:r>
          </w:ins>
          <w:r>
            <w:rPr>
              <w:noProof/>
              <w:webHidden/>
            </w:rPr>
          </w:r>
          <w:r>
            <w:rPr>
              <w:noProof/>
              <w:webHidden/>
            </w:rPr>
            <w:fldChar w:fldCharType="separate"/>
          </w:r>
          <w:ins w:id="82" w:author="Akemi" w:date="2017-02-01T18:02:00Z">
            <w:r>
              <w:rPr>
                <w:noProof/>
                <w:webHidden/>
              </w:rPr>
              <w:t>10</w:t>
            </w:r>
            <w:r>
              <w:rPr>
                <w:noProof/>
                <w:webHidden/>
              </w:rPr>
              <w:fldChar w:fldCharType="end"/>
            </w:r>
            <w:r w:rsidRPr="0001143F">
              <w:rPr>
                <w:rStyle w:val="Hyperlink"/>
                <w:noProof/>
              </w:rPr>
              <w:fldChar w:fldCharType="end"/>
            </w:r>
          </w:ins>
        </w:p>
        <w:p w:rsidR="005146D1" w:rsidRDefault="005146D1">
          <w:pPr>
            <w:pStyle w:val="TOC2"/>
            <w:rPr>
              <w:ins w:id="83" w:author="Akemi" w:date="2017-02-01T18:02:00Z"/>
              <w:noProof/>
              <w:lang w:val="en-US" w:eastAsia="ja-JP"/>
            </w:rPr>
          </w:pPr>
          <w:ins w:id="84"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"_Toc473735467"</w:instrText>
            </w:r>
            <w:r w:rsidRPr="0001143F">
              <w:rPr>
                <w:rStyle w:val="Hyperlink"/>
                <w:noProof/>
              </w:rPr>
              <w:instrText xml:space="preserve"> </w:instrText>
            </w:r>
            <w:r w:rsidRPr="0001143F">
              <w:rPr>
                <w:rStyle w:val="Hyperlink"/>
                <w:noProof/>
              </w:rPr>
              <w:fldChar w:fldCharType="separate"/>
            </w:r>
            <w:r w:rsidRPr="0001143F">
              <w:rPr>
                <w:rStyle w:val="Hyperlink"/>
                <w:noProof/>
              </w:rPr>
              <w:t>FUNCTIONAL REQUIREMENTS</w:t>
            </w:r>
            <w:r>
              <w:rPr>
                <w:noProof/>
                <w:webHidden/>
              </w:rPr>
              <w:tab/>
            </w:r>
            <w:r>
              <w:rPr>
                <w:noProof/>
                <w:webHidden/>
              </w:rPr>
              <w:fldChar w:fldCharType="begin"/>
            </w:r>
            <w:r>
              <w:rPr>
                <w:noProof/>
                <w:webHidden/>
              </w:rPr>
              <w:instrText xml:space="preserve"> PAGEREF _Toc473735467 \h </w:instrText>
            </w:r>
          </w:ins>
          <w:r>
            <w:rPr>
              <w:noProof/>
              <w:webHidden/>
            </w:rPr>
          </w:r>
          <w:r>
            <w:rPr>
              <w:noProof/>
              <w:webHidden/>
            </w:rPr>
            <w:fldChar w:fldCharType="separate"/>
          </w:r>
          <w:ins w:id="85" w:author="Akemi" w:date="2017-02-01T18:02:00Z">
            <w:r>
              <w:rPr>
                <w:noProof/>
                <w:webHidden/>
              </w:rPr>
              <w:t>12</w:t>
            </w:r>
            <w:r>
              <w:rPr>
                <w:noProof/>
                <w:webHidden/>
              </w:rPr>
              <w:fldChar w:fldCharType="end"/>
            </w:r>
            <w:r w:rsidRPr="0001143F">
              <w:rPr>
                <w:rStyle w:val="Hyperlink"/>
                <w:noProof/>
              </w:rPr>
              <w:fldChar w:fldCharType="end"/>
            </w:r>
          </w:ins>
        </w:p>
        <w:p w:rsidR="005146D1" w:rsidRDefault="005146D1">
          <w:pPr>
            <w:pStyle w:val="TOC3"/>
            <w:tabs>
              <w:tab w:val="right" w:leader="dot" w:pos="9019"/>
            </w:tabs>
            <w:rPr>
              <w:ins w:id="86" w:author="Akemi" w:date="2017-02-01T18:02:00Z"/>
              <w:noProof/>
              <w:lang w:val="en-US" w:eastAsia="ja-JP"/>
            </w:rPr>
          </w:pPr>
          <w:ins w:id="87"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"_Toc473735468"</w:instrText>
            </w:r>
            <w:r w:rsidRPr="0001143F">
              <w:rPr>
                <w:rStyle w:val="Hyperlink"/>
                <w:noProof/>
              </w:rPr>
              <w:instrText xml:space="preserve"> </w:instrText>
            </w:r>
            <w:r w:rsidRPr="0001143F">
              <w:rPr>
                <w:rStyle w:val="Hyperlink"/>
                <w:noProof/>
              </w:rPr>
              <w:fldChar w:fldCharType="separate"/>
            </w:r>
            <w:r w:rsidRPr="0001143F">
              <w:rPr>
                <w:rStyle w:val="Hyperlink"/>
                <w:noProof/>
              </w:rPr>
              <w:t>THE LOG-IN FEATURE</w:t>
            </w:r>
            <w:r>
              <w:rPr>
                <w:noProof/>
                <w:webHidden/>
              </w:rPr>
              <w:tab/>
            </w:r>
            <w:r>
              <w:rPr>
                <w:noProof/>
                <w:webHidden/>
              </w:rPr>
              <w:fldChar w:fldCharType="begin"/>
            </w:r>
            <w:r>
              <w:rPr>
                <w:noProof/>
                <w:webHidden/>
              </w:rPr>
              <w:instrText xml:space="preserve"> PAGEREF _Toc473735468 \h </w:instrText>
            </w:r>
          </w:ins>
          <w:r>
            <w:rPr>
              <w:noProof/>
              <w:webHidden/>
            </w:rPr>
          </w:r>
          <w:r>
            <w:rPr>
              <w:noProof/>
              <w:webHidden/>
            </w:rPr>
            <w:fldChar w:fldCharType="separate"/>
          </w:r>
          <w:ins w:id="88" w:author="Akemi" w:date="2017-02-01T18:02:00Z">
            <w:r>
              <w:rPr>
                <w:noProof/>
                <w:webHidden/>
              </w:rPr>
              <w:t>12</w:t>
            </w:r>
            <w:r>
              <w:rPr>
                <w:noProof/>
                <w:webHidden/>
              </w:rPr>
              <w:fldChar w:fldCharType="end"/>
            </w:r>
            <w:r w:rsidRPr="0001143F">
              <w:rPr>
                <w:rStyle w:val="Hyperlink"/>
                <w:noProof/>
              </w:rPr>
              <w:fldChar w:fldCharType="end"/>
            </w:r>
          </w:ins>
        </w:p>
        <w:p w:rsidR="005146D1" w:rsidRDefault="005146D1">
          <w:pPr>
            <w:pStyle w:val="TOC3"/>
            <w:tabs>
              <w:tab w:val="right" w:leader="dot" w:pos="9019"/>
            </w:tabs>
            <w:rPr>
              <w:ins w:id="89" w:author="Akemi" w:date="2017-02-01T18:02:00Z"/>
              <w:noProof/>
              <w:lang w:val="en-US" w:eastAsia="ja-JP"/>
            </w:rPr>
          </w:pPr>
          <w:ins w:id="90"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"_Toc473735469"</w:instrText>
            </w:r>
            <w:r w:rsidRPr="0001143F">
              <w:rPr>
                <w:rStyle w:val="Hyperlink"/>
                <w:noProof/>
              </w:rPr>
              <w:instrText xml:space="preserve"> </w:instrText>
            </w:r>
            <w:r w:rsidRPr="0001143F">
              <w:rPr>
                <w:rStyle w:val="Hyperlink"/>
                <w:noProof/>
              </w:rPr>
              <w:fldChar w:fldCharType="separate"/>
            </w:r>
            <w:r w:rsidRPr="0001143F">
              <w:rPr>
                <w:rStyle w:val="Hyperlink"/>
                <w:noProof/>
              </w:rPr>
              <w:t>USER AUTHENTICATION</w:t>
            </w:r>
            <w:r>
              <w:rPr>
                <w:noProof/>
                <w:webHidden/>
              </w:rPr>
              <w:tab/>
            </w:r>
            <w:r>
              <w:rPr>
                <w:noProof/>
                <w:webHidden/>
              </w:rPr>
              <w:fldChar w:fldCharType="begin"/>
            </w:r>
            <w:r>
              <w:rPr>
                <w:noProof/>
                <w:webHidden/>
              </w:rPr>
              <w:instrText xml:space="preserve"> PAGEREF _Toc473735469 \h </w:instrText>
            </w:r>
          </w:ins>
          <w:r>
            <w:rPr>
              <w:noProof/>
              <w:webHidden/>
            </w:rPr>
          </w:r>
          <w:r>
            <w:rPr>
              <w:noProof/>
              <w:webHidden/>
            </w:rPr>
            <w:fldChar w:fldCharType="separate"/>
          </w:r>
          <w:ins w:id="91" w:author="Akemi" w:date="2017-02-01T18:02:00Z">
            <w:r>
              <w:rPr>
                <w:noProof/>
                <w:webHidden/>
              </w:rPr>
              <w:t>12</w:t>
            </w:r>
            <w:r>
              <w:rPr>
                <w:noProof/>
                <w:webHidden/>
              </w:rPr>
              <w:fldChar w:fldCharType="end"/>
            </w:r>
            <w:r w:rsidRPr="0001143F">
              <w:rPr>
                <w:rStyle w:val="Hyperlink"/>
                <w:noProof/>
              </w:rPr>
              <w:fldChar w:fldCharType="end"/>
            </w:r>
          </w:ins>
        </w:p>
        <w:p w:rsidR="005146D1" w:rsidRDefault="005146D1">
          <w:pPr>
            <w:pStyle w:val="TOC3"/>
            <w:tabs>
              <w:tab w:val="right" w:leader="dot" w:pos="9019"/>
            </w:tabs>
            <w:rPr>
              <w:ins w:id="92" w:author="Akemi" w:date="2017-02-01T18:02:00Z"/>
              <w:noProof/>
              <w:lang w:val="en-US" w:eastAsia="ja-JP"/>
            </w:rPr>
          </w:pPr>
          <w:ins w:id="93"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"_Toc473735470"</w:instrText>
            </w:r>
            <w:r w:rsidRPr="0001143F">
              <w:rPr>
                <w:rStyle w:val="Hyperlink"/>
                <w:noProof/>
              </w:rPr>
              <w:instrText xml:space="preserve"> </w:instrText>
            </w:r>
            <w:r w:rsidRPr="0001143F">
              <w:rPr>
                <w:rStyle w:val="Hyperlink"/>
                <w:noProof/>
              </w:rPr>
              <w:fldChar w:fldCharType="separate"/>
            </w:r>
            <w:r w:rsidRPr="0001143F">
              <w:rPr>
                <w:rStyle w:val="Hyperlink"/>
                <w:noProof/>
              </w:rPr>
              <w:t>SERVER SIDE PROCESSING</w:t>
            </w:r>
            <w:r>
              <w:rPr>
                <w:noProof/>
                <w:webHidden/>
              </w:rPr>
              <w:tab/>
            </w:r>
            <w:r>
              <w:rPr>
                <w:noProof/>
                <w:webHidden/>
              </w:rPr>
              <w:fldChar w:fldCharType="begin"/>
            </w:r>
            <w:r>
              <w:rPr>
                <w:noProof/>
                <w:webHidden/>
              </w:rPr>
              <w:instrText xml:space="preserve"> PAGEREF _Toc473735470 \h </w:instrText>
            </w:r>
          </w:ins>
          <w:r>
            <w:rPr>
              <w:noProof/>
              <w:webHidden/>
            </w:rPr>
          </w:r>
          <w:r>
            <w:rPr>
              <w:noProof/>
              <w:webHidden/>
            </w:rPr>
            <w:fldChar w:fldCharType="separate"/>
          </w:r>
          <w:ins w:id="94" w:author="Akemi" w:date="2017-02-01T18:02:00Z">
            <w:r>
              <w:rPr>
                <w:noProof/>
                <w:webHidden/>
              </w:rPr>
              <w:t>12</w:t>
            </w:r>
            <w:r>
              <w:rPr>
                <w:noProof/>
                <w:webHidden/>
              </w:rPr>
              <w:fldChar w:fldCharType="end"/>
            </w:r>
            <w:r w:rsidRPr="0001143F">
              <w:rPr>
                <w:rStyle w:val="Hyperlink"/>
                <w:noProof/>
              </w:rPr>
              <w:fldChar w:fldCharType="end"/>
            </w:r>
          </w:ins>
        </w:p>
        <w:p w:rsidR="005146D1" w:rsidRDefault="005146D1">
          <w:pPr>
            <w:pStyle w:val="TOC3"/>
            <w:tabs>
              <w:tab w:val="right" w:leader="dot" w:pos="9019"/>
            </w:tabs>
            <w:rPr>
              <w:ins w:id="95" w:author="Akemi" w:date="2017-02-01T18:02:00Z"/>
              <w:noProof/>
              <w:lang w:val="en-US" w:eastAsia="ja-JP"/>
            </w:rPr>
          </w:pPr>
          <w:ins w:id="96"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"_Toc473735471"</w:instrText>
            </w:r>
            <w:r w:rsidRPr="0001143F">
              <w:rPr>
                <w:rStyle w:val="Hyperlink"/>
                <w:noProof/>
              </w:rPr>
              <w:instrText xml:space="preserve"> </w:instrText>
            </w:r>
            <w:r w:rsidRPr="0001143F">
              <w:rPr>
                <w:rStyle w:val="Hyperlink"/>
                <w:noProof/>
              </w:rPr>
              <w:fldChar w:fldCharType="separate"/>
            </w:r>
            <w:r w:rsidRPr="0001143F">
              <w:rPr>
                <w:rStyle w:val="Hyperlink"/>
                <w:noProof/>
              </w:rPr>
              <w:t>OTHER FEATURES</w:t>
            </w:r>
            <w:r>
              <w:rPr>
                <w:noProof/>
                <w:webHidden/>
              </w:rPr>
              <w:tab/>
            </w:r>
            <w:r>
              <w:rPr>
                <w:noProof/>
                <w:webHidden/>
              </w:rPr>
              <w:fldChar w:fldCharType="begin"/>
            </w:r>
            <w:r>
              <w:rPr>
                <w:noProof/>
                <w:webHidden/>
              </w:rPr>
              <w:instrText xml:space="preserve"> PAGEREF _Toc473735471 \h </w:instrText>
            </w:r>
          </w:ins>
          <w:r>
            <w:rPr>
              <w:noProof/>
              <w:webHidden/>
            </w:rPr>
          </w:r>
          <w:r>
            <w:rPr>
              <w:noProof/>
              <w:webHidden/>
            </w:rPr>
            <w:fldChar w:fldCharType="separate"/>
          </w:r>
          <w:ins w:id="97" w:author="Akemi" w:date="2017-02-01T18:02:00Z">
            <w:r>
              <w:rPr>
                <w:noProof/>
                <w:webHidden/>
              </w:rPr>
              <w:t>12</w:t>
            </w:r>
            <w:r>
              <w:rPr>
                <w:noProof/>
                <w:webHidden/>
              </w:rPr>
              <w:fldChar w:fldCharType="end"/>
            </w:r>
            <w:r w:rsidRPr="0001143F">
              <w:rPr>
                <w:rStyle w:val="Hyperlink"/>
                <w:noProof/>
              </w:rPr>
              <w:fldChar w:fldCharType="end"/>
            </w:r>
          </w:ins>
        </w:p>
        <w:p w:rsidR="005146D1" w:rsidRDefault="005146D1">
          <w:pPr>
            <w:pStyle w:val="TOC2"/>
            <w:rPr>
              <w:ins w:id="98" w:author="Akemi" w:date="2017-02-01T18:02:00Z"/>
              <w:noProof/>
              <w:lang w:val="en-US" w:eastAsia="ja-JP"/>
            </w:rPr>
          </w:pPr>
          <w:ins w:id="99"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"_Toc473735472"</w:instrText>
            </w:r>
            <w:r w:rsidRPr="0001143F">
              <w:rPr>
                <w:rStyle w:val="Hyperlink"/>
                <w:noProof/>
              </w:rPr>
              <w:instrText xml:space="preserve"> </w:instrText>
            </w:r>
            <w:r w:rsidRPr="0001143F">
              <w:rPr>
                <w:rStyle w:val="Hyperlink"/>
                <w:noProof/>
              </w:rPr>
              <w:fldChar w:fldCharType="separate"/>
            </w:r>
            <w:r w:rsidRPr="0001143F">
              <w:rPr>
                <w:rStyle w:val="Hyperlink"/>
                <w:noProof/>
              </w:rPr>
              <w:t>PROJECT EXECUTION PLAN</w:t>
            </w:r>
            <w:r>
              <w:rPr>
                <w:noProof/>
                <w:webHidden/>
              </w:rPr>
              <w:tab/>
            </w:r>
            <w:r>
              <w:rPr>
                <w:noProof/>
                <w:webHidden/>
              </w:rPr>
              <w:fldChar w:fldCharType="begin"/>
            </w:r>
            <w:r>
              <w:rPr>
                <w:noProof/>
                <w:webHidden/>
              </w:rPr>
              <w:instrText xml:space="preserve"> PAGEREF _Toc473735472 \h </w:instrText>
            </w:r>
          </w:ins>
          <w:r>
            <w:rPr>
              <w:noProof/>
              <w:webHidden/>
            </w:rPr>
          </w:r>
          <w:r>
            <w:rPr>
              <w:noProof/>
              <w:webHidden/>
            </w:rPr>
            <w:fldChar w:fldCharType="separate"/>
          </w:r>
          <w:ins w:id="100" w:author="Akemi" w:date="2017-02-01T18:02:00Z">
            <w:r>
              <w:rPr>
                <w:noProof/>
                <w:webHidden/>
              </w:rPr>
              <w:t>13</w:t>
            </w:r>
            <w:r>
              <w:rPr>
                <w:noProof/>
                <w:webHidden/>
              </w:rPr>
              <w:fldChar w:fldCharType="end"/>
            </w:r>
            <w:r w:rsidRPr="0001143F">
              <w:rPr>
                <w:rStyle w:val="Hyperlink"/>
                <w:noProof/>
              </w:rPr>
              <w:fldChar w:fldCharType="end"/>
            </w:r>
          </w:ins>
        </w:p>
        <w:p w:rsidR="005146D1" w:rsidRDefault="005146D1">
          <w:pPr>
            <w:pStyle w:val="TOC3"/>
            <w:tabs>
              <w:tab w:val="right" w:leader="dot" w:pos="9019"/>
            </w:tabs>
            <w:rPr>
              <w:ins w:id="101" w:author="Akemi" w:date="2017-02-01T18:02:00Z"/>
              <w:noProof/>
              <w:lang w:val="en-US" w:eastAsia="ja-JP"/>
            </w:rPr>
          </w:pPr>
          <w:ins w:id="102"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"_Toc473735473"</w:instrText>
            </w:r>
            <w:r w:rsidRPr="0001143F">
              <w:rPr>
                <w:rStyle w:val="Hyperlink"/>
                <w:noProof/>
              </w:rPr>
              <w:instrText xml:space="preserve"> </w:instrText>
            </w:r>
            <w:r w:rsidRPr="0001143F">
              <w:rPr>
                <w:rStyle w:val="Hyperlink"/>
                <w:noProof/>
              </w:rPr>
              <w:fldChar w:fldCharType="separate"/>
            </w:r>
            <w:r w:rsidRPr="0001143F">
              <w:rPr>
                <w:rStyle w:val="Hyperlink"/>
                <w:noProof/>
              </w:rPr>
              <w:t>SCHEDULE</w:t>
            </w:r>
            <w:r>
              <w:rPr>
                <w:noProof/>
                <w:webHidden/>
              </w:rPr>
              <w:tab/>
            </w:r>
            <w:r>
              <w:rPr>
                <w:noProof/>
                <w:webHidden/>
              </w:rPr>
              <w:fldChar w:fldCharType="begin"/>
            </w:r>
            <w:r>
              <w:rPr>
                <w:noProof/>
                <w:webHidden/>
              </w:rPr>
              <w:instrText xml:space="preserve"> PAGEREF _Toc473735473 \h </w:instrText>
            </w:r>
          </w:ins>
          <w:r>
            <w:rPr>
              <w:noProof/>
              <w:webHidden/>
            </w:rPr>
          </w:r>
          <w:r>
            <w:rPr>
              <w:noProof/>
              <w:webHidden/>
            </w:rPr>
            <w:fldChar w:fldCharType="separate"/>
          </w:r>
          <w:ins w:id="103" w:author="Akemi" w:date="2017-02-01T18:02:00Z">
            <w:r>
              <w:rPr>
                <w:noProof/>
                <w:webHidden/>
              </w:rPr>
              <w:t>13</w:t>
            </w:r>
            <w:r>
              <w:rPr>
                <w:noProof/>
                <w:webHidden/>
              </w:rPr>
              <w:fldChar w:fldCharType="end"/>
            </w:r>
            <w:r w:rsidRPr="0001143F">
              <w:rPr>
                <w:rStyle w:val="Hyperlink"/>
                <w:noProof/>
              </w:rPr>
              <w:fldChar w:fldCharType="end"/>
            </w:r>
          </w:ins>
        </w:p>
        <w:p w:rsidR="005146D1" w:rsidRDefault="005146D1">
          <w:pPr>
            <w:pStyle w:val="TOC3"/>
            <w:tabs>
              <w:tab w:val="right" w:leader="dot" w:pos="9019"/>
            </w:tabs>
            <w:rPr>
              <w:ins w:id="104" w:author="Akemi" w:date="2017-02-01T18:02:00Z"/>
              <w:noProof/>
              <w:lang w:val="en-US" w:eastAsia="ja-JP"/>
            </w:rPr>
          </w:pPr>
          <w:ins w:id="105"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"_Toc473735474"</w:instrText>
            </w:r>
            <w:r w:rsidRPr="0001143F">
              <w:rPr>
                <w:rStyle w:val="Hyperlink"/>
                <w:noProof/>
              </w:rPr>
              <w:instrText xml:space="preserve"> </w:instrText>
            </w:r>
            <w:r w:rsidRPr="0001143F">
              <w:rPr>
                <w:rStyle w:val="Hyperlink"/>
                <w:noProof/>
              </w:rPr>
              <w:fldChar w:fldCharType="separate"/>
            </w:r>
            <w:r w:rsidRPr="0001143F">
              <w:rPr>
                <w:rStyle w:val="Hyperlink"/>
                <w:noProof/>
              </w:rPr>
              <w:t>PLAN</w:t>
            </w:r>
            <w:r>
              <w:rPr>
                <w:noProof/>
                <w:webHidden/>
              </w:rPr>
              <w:tab/>
            </w:r>
            <w:r>
              <w:rPr>
                <w:noProof/>
                <w:webHidden/>
              </w:rPr>
              <w:fldChar w:fldCharType="begin"/>
            </w:r>
            <w:r>
              <w:rPr>
                <w:noProof/>
                <w:webHidden/>
              </w:rPr>
              <w:instrText xml:space="preserve"> PAGEREF _Toc473735474 \h </w:instrText>
            </w:r>
          </w:ins>
          <w:r>
            <w:rPr>
              <w:noProof/>
              <w:webHidden/>
            </w:rPr>
          </w:r>
          <w:r>
            <w:rPr>
              <w:noProof/>
              <w:webHidden/>
            </w:rPr>
            <w:fldChar w:fldCharType="separate"/>
          </w:r>
          <w:ins w:id="106" w:author="Akemi" w:date="2017-02-01T18:02:00Z">
            <w:r>
              <w:rPr>
                <w:noProof/>
                <w:webHidden/>
              </w:rPr>
              <w:t>13</w:t>
            </w:r>
            <w:r>
              <w:rPr>
                <w:noProof/>
                <w:webHidden/>
              </w:rPr>
              <w:fldChar w:fldCharType="end"/>
            </w:r>
            <w:r w:rsidRPr="0001143F">
              <w:rPr>
                <w:rStyle w:val="Hyperlink"/>
                <w:noProof/>
              </w:rPr>
              <w:fldChar w:fldCharType="end"/>
            </w:r>
          </w:ins>
        </w:p>
        <w:p w:rsidR="005146D1" w:rsidRDefault="005146D1">
          <w:pPr>
            <w:pStyle w:val="TOC3"/>
            <w:tabs>
              <w:tab w:val="right" w:leader="dot" w:pos="9019"/>
            </w:tabs>
            <w:rPr>
              <w:ins w:id="107" w:author="Akemi" w:date="2017-02-01T18:02:00Z"/>
              <w:noProof/>
              <w:lang w:val="en-US" w:eastAsia="ja-JP"/>
            </w:rPr>
          </w:pPr>
          <w:ins w:id="108"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"_Toc473735475"</w:instrText>
            </w:r>
            <w:r w:rsidRPr="0001143F">
              <w:rPr>
                <w:rStyle w:val="Hyperlink"/>
                <w:noProof/>
              </w:rPr>
              <w:instrText xml:space="preserve"> </w:instrText>
            </w:r>
            <w:r w:rsidRPr="0001143F">
              <w:rPr>
                <w:rStyle w:val="Hyperlink"/>
                <w:noProof/>
              </w:rPr>
              <w:fldChar w:fldCharType="separate"/>
            </w:r>
            <w:r w:rsidRPr="0001143F">
              <w:rPr>
                <w:rStyle w:val="Hyperlink"/>
                <w:noProof/>
              </w:rPr>
              <w:t>ROLES</w:t>
            </w:r>
            <w:r>
              <w:rPr>
                <w:noProof/>
                <w:webHidden/>
              </w:rPr>
              <w:tab/>
            </w:r>
            <w:r>
              <w:rPr>
                <w:noProof/>
                <w:webHidden/>
              </w:rPr>
              <w:fldChar w:fldCharType="begin"/>
            </w:r>
            <w:r>
              <w:rPr>
                <w:noProof/>
                <w:webHidden/>
              </w:rPr>
              <w:instrText xml:space="preserve"> PAGEREF _Toc473735475 \h </w:instrText>
            </w:r>
          </w:ins>
          <w:r>
            <w:rPr>
              <w:noProof/>
              <w:webHidden/>
            </w:rPr>
          </w:r>
          <w:r>
            <w:rPr>
              <w:noProof/>
              <w:webHidden/>
            </w:rPr>
            <w:fldChar w:fldCharType="separate"/>
          </w:r>
          <w:ins w:id="109" w:author="Akemi" w:date="2017-02-01T18:02:00Z">
            <w:r>
              <w:rPr>
                <w:noProof/>
                <w:webHidden/>
              </w:rPr>
              <w:t>14</w:t>
            </w:r>
            <w:r>
              <w:rPr>
                <w:noProof/>
                <w:webHidden/>
              </w:rPr>
              <w:fldChar w:fldCharType="end"/>
            </w:r>
            <w:r w:rsidRPr="0001143F">
              <w:rPr>
                <w:rStyle w:val="Hyperlink"/>
                <w:noProof/>
              </w:rPr>
              <w:fldChar w:fldCharType="end"/>
            </w:r>
          </w:ins>
        </w:p>
        <w:p w:rsidR="005146D1" w:rsidRDefault="005146D1">
          <w:pPr>
            <w:pStyle w:val="TOC3"/>
            <w:tabs>
              <w:tab w:val="right" w:leader="dot" w:pos="9019"/>
            </w:tabs>
            <w:rPr>
              <w:ins w:id="110" w:author="Akemi" w:date="2017-02-01T18:02:00Z"/>
              <w:noProof/>
              <w:lang w:val="en-US" w:eastAsia="ja-JP"/>
            </w:rPr>
          </w:pPr>
          <w:ins w:id="111"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"_Toc473735476"</w:instrText>
            </w:r>
            <w:r w:rsidRPr="0001143F">
              <w:rPr>
                <w:rStyle w:val="Hyperlink"/>
                <w:noProof/>
              </w:rPr>
              <w:instrText xml:space="preserve"> </w:instrText>
            </w:r>
            <w:r w:rsidRPr="0001143F">
              <w:rPr>
                <w:rStyle w:val="Hyperlink"/>
                <w:noProof/>
              </w:rPr>
              <w:fldChar w:fldCharType="separate"/>
            </w:r>
            <w:r w:rsidRPr="0001143F">
              <w:rPr>
                <w:rStyle w:val="Hyperlink"/>
                <w:noProof/>
              </w:rPr>
              <w:t>DEADLINES</w:t>
            </w:r>
            <w:r>
              <w:rPr>
                <w:noProof/>
                <w:webHidden/>
              </w:rPr>
              <w:tab/>
            </w:r>
            <w:r>
              <w:rPr>
                <w:noProof/>
                <w:webHidden/>
              </w:rPr>
              <w:fldChar w:fldCharType="begin"/>
            </w:r>
            <w:r>
              <w:rPr>
                <w:noProof/>
                <w:webHidden/>
              </w:rPr>
              <w:instrText xml:space="preserve"> PAGEREF _Toc473735476 \h </w:instrText>
            </w:r>
          </w:ins>
          <w:r>
            <w:rPr>
              <w:noProof/>
              <w:webHidden/>
            </w:rPr>
          </w:r>
          <w:r>
            <w:rPr>
              <w:noProof/>
              <w:webHidden/>
            </w:rPr>
            <w:fldChar w:fldCharType="separate"/>
          </w:r>
          <w:ins w:id="112" w:author="Akemi" w:date="2017-02-01T18:02:00Z">
            <w:r>
              <w:rPr>
                <w:noProof/>
                <w:webHidden/>
              </w:rPr>
              <w:t>14</w:t>
            </w:r>
            <w:r>
              <w:rPr>
                <w:noProof/>
                <w:webHidden/>
              </w:rPr>
              <w:fldChar w:fldCharType="end"/>
            </w:r>
            <w:r w:rsidRPr="0001143F">
              <w:rPr>
                <w:rStyle w:val="Hyperlink"/>
                <w:noProof/>
              </w:rPr>
              <w:fldChar w:fldCharType="end"/>
            </w:r>
          </w:ins>
        </w:p>
        <w:p w:rsidR="005146D1" w:rsidRDefault="005146D1">
          <w:pPr>
            <w:pStyle w:val="TOC3"/>
            <w:tabs>
              <w:tab w:val="right" w:leader="dot" w:pos="9019"/>
            </w:tabs>
            <w:rPr>
              <w:ins w:id="113" w:author="Akemi" w:date="2017-02-01T18:02:00Z"/>
              <w:noProof/>
              <w:lang w:val="en-US" w:eastAsia="ja-JP"/>
            </w:rPr>
          </w:pPr>
          <w:ins w:id="114" w:author="Akemi" w:date="2017-02-01T18:02:00Z">
            <w:r w:rsidRPr="0001143F">
              <w:rPr>
                <w:rStyle w:val="Hyperlink"/>
                <w:noProof/>
              </w:rPr>
              <w:fldChar w:fldCharType="begin"/>
            </w:r>
            <w:r w:rsidRPr="0001143F">
              <w:rPr>
                <w:rStyle w:val="Hyperlink"/>
                <w:noProof/>
              </w:rPr>
              <w:instrText xml:space="preserve"> </w:instrText>
            </w:r>
            <w:r>
              <w:rPr>
                <w:noProof/>
              </w:rPr>
              <w:instrText>HYPERLINK \l "_Toc473735477"</w:instrText>
            </w:r>
            <w:r w:rsidRPr="0001143F">
              <w:rPr>
                <w:rStyle w:val="Hyperlink"/>
                <w:noProof/>
              </w:rPr>
              <w:instrText xml:space="preserve"> </w:instrText>
            </w:r>
            <w:r w:rsidRPr="0001143F">
              <w:rPr>
                <w:rStyle w:val="Hyperlink"/>
                <w:noProof/>
              </w:rPr>
              <w:fldChar w:fldCharType="separate"/>
            </w:r>
            <w:r w:rsidRPr="0001143F">
              <w:rPr>
                <w:rStyle w:val="Hyperlink"/>
                <w:noProof/>
              </w:rPr>
              <w:t>ADDENDUM</w:t>
            </w:r>
            <w:r>
              <w:rPr>
                <w:noProof/>
                <w:webHidden/>
              </w:rPr>
              <w:tab/>
            </w:r>
            <w:r>
              <w:rPr>
                <w:noProof/>
                <w:webHidden/>
              </w:rPr>
              <w:fldChar w:fldCharType="begin"/>
            </w:r>
            <w:r>
              <w:rPr>
                <w:noProof/>
                <w:webHidden/>
              </w:rPr>
              <w:instrText xml:space="preserve"> PAGEREF _Toc473735477 \h </w:instrText>
            </w:r>
          </w:ins>
          <w:r>
            <w:rPr>
              <w:noProof/>
              <w:webHidden/>
            </w:rPr>
          </w:r>
          <w:r>
            <w:rPr>
              <w:noProof/>
              <w:webHidden/>
            </w:rPr>
            <w:fldChar w:fldCharType="separate"/>
          </w:r>
          <w:ins w:id="115" w:author="Akemi" w:date="2017-02-01T18:02:00Z">
            <w:r>
              <w:rPr>
                <w:noProof/>
                <w:webHidden/>
              </w:rPr>
              <w:t>14</w:t>
            </w:r>
            <w:r>
              <w:rPr>
                <w:noProof/>
                <w:webHidden/>
              </w:rPr>
              <w:fldChar w:fldCharType="end"/>
            </w:r>
            <w:r w:rsidRPr="0001143F">
              <w:rPr>
                <w:rStyle w:val="Hyperlink"/>
                <w:noProof/>
              </w:rPr>
              <w:fldChar w:fldCharType="end"/>
            </w:r>
          </w:ins>
        </w:p>
        <w:p w:rsidR="00B45CA5" w:rsidDel="005146D1" w:rsidRDefault="00B45CA5">
          <w:pPr>
            <w:pStyle w:val="TOC1"/>
            <w:rPr>
              <w:del w:id="116" w:author="Akemi" w:date="2017-02-01T18:02:00Z"/>
              <w:noProof/>
            </w:rPr>
          </w:pPr>
          <w:del w:id="117" w:author="Akemi" w:date="2017-02-01T18:02:00Z">
            <w:r w:rsidRPr="005146D1" w:rsidDel="005146D1">
              <w:rPr>
                <w:rPrChange w:id="118" w:author="Akemi" w:date="2017-02-01T18:02:00Z">
                  <w:rPr>
                    <w:rStyle w:val="Hyperlink"/>
                    <w:noProof/>
                  </w:rPr>
                </w:rPrChange>
              </w:rPr>
              <w:delText>MILESTONE 2</w:delText>
            </w:r>
            <w:r w:rsidDel="005146D1">
              <w:rPr>
                <w:noProof/>
                <w:webHidden/>
              </w:rPr>
              <w:tab/>
              <w:delText>3</w:delText>
            </w:r>
          </w:del>
        </w:p>
        <w:p w:rsidR="00B45CA5" w:rsidDel="005146D1" w:rsidRDefault="00B45CA5">
          <w:pPr>
            <w:pStyle w:val="TOC2"/>
            <w:rPr>
              <w:del w:id="119" w:author="Akemi" w:date="2017-02-01T18:02:00Z"/>
              <w:noProof/>
            </w:rPr>
          </w:pPr>
          <w:del w:id="120" w:author="Akemi" w:date="2017-02-01T18:02:00Z">
            <w:r w:rsidRPr="005146D1" w:rsidDel="005146D1">
              <w:rPr>
                <w:rPrChange w:id="121" w:author="Akemi" w:date="2017-02-01T18:02:00Z">
                  <w:rPr>
                    <w:rStyle w:val="Hyperlink"/>
                    <w:noProof/>
                  </w:rPr>
                </w:rPrChange>
              </w:rPr>
              <w:delText>PROJECT SITE MAP</w:delText>
            </w:r>
            <w:r w:rsidDel="005146D1">
              <w:rPr>
                <w:noProof/>
                <w:webHidden/>
              </w:rPr>
              <w:tab/>
              <w:delText>3</w:delText>
            </w:r>
          </w:del>
        </w:p>
        <w:p w:rsidR="00B45CA5" w:rsidDel="005146D1" w:rsidRDefault="00B45CA5">
          <w:pPr>
            <w:pStyle w:val="TOC2"/>
            <w:rPr>
              <w:del w:id="122" w:author="Akemi" w:date="2017-02-01T18:02:00Z"/>
              <w:noProof/>
            </w:rPr>
          </w:pPr>
          <w:del w:id="123" w:author="Akemi" w:date="2017-02-01T18:02:00Z">
            <w:r w:rsidRPr="005146D1" w:rsidDel="005146D1">
              <w:rPr>
                <w:rPrChange w:id="124" w:author="Akemi" w:date="2017-02-01T18:02:00Z">
                  <w:rPr>
                    <w:rStyle w:val="Hyperlink"/>
                    <w:noProof/>
                  </w:rPr>
                </w:rPrChange>
              </w:rPr>
              <w:delText>COLOR SCHEME</w:delText>
            </w:r>
            <w:r w:rsidDel="005146D1">
              <w:rPr>
                <w:noProof/>
                <w:webHidden/>
              </w:rPr>
              <w:tab/>
              <w:delText>4</w:delText>
            </w:r>
          </w:del>
        </w:p>
        <w:p w:rsidR="00B45CA5" w:rsidDel="005146D1" w:rsidRDefault="00B45CA5">
          <w:pPr>
            <w:pStyle w:val="TOC2"/>
            <w:rPr>
              <w:del w:id="125" w:author="Akemi" w:date="2017-02-01T18:02:00Z"/>
              <w:noProof/>
            </w:rPr>
          </w:pPr>
          <w:del w:id="126" w:author="Akemi" w:date="2017-02-01T18:02:00Z">
            <w:r w:rsidRPr="005146D1" w:rsidDel="005146D1">
              <w:rPr>
                <w:rPrChange w:id="127" w:author="Akemi" w:date="2017-02-01T18:02:00Z">
                  <w:rPr>
                    <w:rStyle w:val="Hyperlink"/>
                    <w:noProof/>
                  </w:rPr>
                </w:rPrChange>
              </w:rPr>
              <w:delText>PAGE LAYOUT</w:delText>
            </w:r>
            <w:r w:rsidDel="005146D1">
              <w:rPr>
                <w:noProof/>
                <w:webHidden/>
              </w:rPr>
              <w:tab/>
              <w:delText>6</w:delText>
            </w:r>
          </w:del>
        </w:p>
        <w:p w:rsidR="00B45CA5" w:rsidDel="005146D1" w:rsidRDefault="00B45CA5">
          <w:pPr>
            <w:pStyle w:val="TOC3"/>
            <w:tabs>
              <w:tab w:val="right" w:leader="dot" w:pos="9019"/>
            </w:tabs>
            <w:rPr>
              <w:del w:id="128" w:author="Akemi" w:date="2017-02-01T18:02:00Z"/>
              <w:noProof/>
            </w:rPr>
          </w:pPr>
          <w:del w:id="129" w:author="Akemi" w:date="2017-02-01T18:02:00Z">
            <w:r w:rsidRPr="005146D1" w:rsidDel="005146D1">
              <w:rPr>
                <w:rPrChange w:id="130" w:author="Akemi" w:date="2017-02-01T18:02:00Z">
                  <w:rPr>
                    <w:rStyle w:val="Hyperlink"/>
                    <w:b/>
                    <w:noProof/>
                  </w:rPr>
                </w:rPrChange>
              </w:rPr>
              <w:lastRenderedPageBreak/>
              <w:delText>HOME</w:delText>
            </w:r>
            <w:r w:rsidDel="005146D1">
              <w:rPr>
                <w:noProof/>
                <w:webHidden/>
              </w:rPr>
              <w:tab/>
              <w:delText>6</w:delText>
            </w:r>
          </w:del>
        </w:p>
        <w:p w:rsidR="00B45CA5" w:rsidDel="005146D1" w:rsidRDefault="00B45CA5">
          <w:pPr>
            <w:pStyle w:val="TOC3"/>
            <w:tabs>
              <w:tab w:val="right" w:leader="dot" w:pos="9019"/>
            </w:tabs>
            <w:rPr>
              <w:del w:id="131" w:author="Akemi" w:date="2017-02-01T18:02:00Z"/>
              <w:noProof/>
            </w:rPr>
          </w:pPr>
          <w:del w:id="132" w:author="Akemi" w:date="2017-02-01T18:02:00Z">
            <w:r w:rsidRPr="005146D1" w:rsidDel="005146D1">
              <w:rPr>
                <w:rPrChange w:id="133" w:author="Akemi" w:date="2017-02-01T18:02:00Z">
                  <w:rPr>
                    <w:rStyle w:val="Hyperlink"/>
                    <w:b/>
                    <w:noProof/>
                  </w:rPr>
                </w:rPrChange>
              </w:rPr>
              <w:delText>BUILDINGS INFO</w:delText>
            </w:r>
            <w:r w:rsidDel="005146D1">
              <w:rPr>
                <w:noProof/>
                <w:webHidden/>
              </w:rPr>
              <w:tab/>
              <w:delText>6</w:delText>
            </w:r>
          </w:del>
        </w:p>
        <w:p w:rsidR="00B45CA5" w:rsidDel="005146D1" w:rsidRDefault="00B45CA5">
          <w:pPr>
            <w:pStyle w:val="TOC3"/>
            <w:tabs>
              <w:tab w:val="right" w:leader="dot" w:pos="9019"/>
            </w:tabs>
            <w:rPr>
              <w:del w:id="134" w:author="Akemi" w:date="2017-02-01T18:02:00Z"/>
              <w:noProof/>
            </w:rPr>
          </w:pPr>
          <w:del w:id="135" w:author="Akemi" w:date="2017-02-01T18:02:00Z">
            <w:r w:rsidRPr="005146D1" w:rsidDel="005146D1">
              <w:rPr>
                <w:rPrChange w:id="136" w:author="Akemi" w:date="2017-02-01T18:02:00Z">
                  <w:rPr>
                    <w:rStyle w:val="Hyperlink"/>
                    <w:b/>
                    <w:noProof/>
                  </w:rPr>
                </w:rPrChange>
              </w:rPr>
              <w:delText>BUILDINGS</w:delText>
            </w:r>
            <w:r w:rsidDel="005146D1">
              <w:rPr>
                <w:noProof/>
                <w:webHidden/>
              </w:rPr>
              <w:tab/>
              <w:delText>6</w:delText>
            </w:r>
          </w:del>
        </w:p>
        <w:p w:rsidR="00B45CA5" w:rsidDel="005146D1" w:rsidRDefault="00B45CA5">
          <w:pPr>
            <w:pStyle w:val="TOC1"/>
            <w:rPr>
              <w:del w:id="137" w:author="Akemi" w:date="2017-02-01T18:02:00Z"/>
              <w:noProof/>
            </w:rPr>
          </w:pPr>
          <w:del w:id="138" w:author="Akemi" w:date="2017-02-01T18:02:00Z">
            <w:r w:rsidRPr="005146D1" w:rsidDel="005146D1">
              <w:rPr>
                <w:rPrChange w:id="139" w:author="Akemi" w:date="2017-02-01T18:02:00Z">
                  <w:rPr>
                    <w:rStyle w:val="Hyperlink"/>
                    <w:noProof/>
                  </w:rPr>
                </w:rPrChange>
              </w:rPr>
              <w:delText>APPENDIX 1: MILESTONE 1</w:delText>
            </w:r>
            <w:r w:rsidDel="005146D1">
              <w:rPr>
                <w:noProof/>
                <w:webHidden/>
              </w:rPr>
              <w:tab/>
              <w:delText>7</w:delText>
            </w:r>
          </w:del>
        </w:p>
        <w:p w:rsidR="00B45CA5" w:rsidDel="005146D1" w:rsidRDefault="00B45CA5">
          <w:pPr>
            <w:pStyle w:val="TOC2"/>
            <w:rPr>
              <w:del w:id="140" w:author="Akemi" w:date="2017-02-01T18:02:00Z"/>
              <w:noProof/>
            </w:rPr>
          </w:pPr>
          <w:del w:id="141" w:author="Akemi" w:date="2017-02-01T18:02:00Z">
            <w:r w:rsidRPr="005146D1" w:rsidDel="005146D1">
              <w:rPr>
                <w:rPrChange w:id="142" w:author="Akemi" w:date="2017-02-01T18:02:00Z">
                  <w:rPr>
                    <w:rStyle w:val="Hyperlink"/>
                    <w:noProof/>
                  </w:rPr>
                </w:rPrChange>
              </w:rPr>
              <w:delText>PROJECT SUMMARY</w:delText>
            </w:r>
            <w:r w:rsidDel="005146D1">
              <w:rPr>
                <w:noProof/>
                <w:webHidden/>
              </w:rPr>
              <w:tab/>
              <w:delText>7</w:delText>
            </w:r>
          </w:del>
        </w:p>
        <w:p w:rsidR="00B45CA5" w:rsidDel="005146D1" w:rsidRDefault="00B45CA5">
          <w:pPr>
            <w:pStyle w:val="TOC3"/>
            <w:tabs>
              <w:tab w:val="right" w:leader="dot" w:pos="9019"/>
            </w:tabs>
            <w:rPr>
              <w:del w:id="143" w:author="Akemi" w:date="2017-02-01T18:02:00Z"/>
              <w:noProof/>
            </w:rPr>
          </w:pPr>
          <w:del w:id="144" w:author="Akemi" w:date="2017-02-01T18:02:00Z">
            <w:r w:rsidRPr="005146D1" w:rsidDel="005146D1">
              <w:rPr>
                <w:rPrChange w:id="145" w:author="Akemi" w:date="2017-02-01T18:02:00Z">
                  <w:rPr>
                    <w:rStyle w:val="Hyperlink"/>
                    <w:b/>
                    <w:noProof/>
                  </w:rPr>
                </w:rPrChange>
              </w:rPr>
              <w:delText>MISSION</w:delText>
            </w:r>
            <w:r w:rsidDel="005146D1">
              <w:rPr>
                <w:noProof/>
                <w:webHidden/>
              </w:rPr>
              <w:tab/>
              <w:delText>7</w:delText>
            </w:r>
          </w:del>
        </w:p>
        <w:p w:rsidR="00B45CA5" w:rsidDel="005146D1" w:rsidRDefault="00B45CA5">
          <w:pPr>
            <w:pStyle w:val="TOC3"/>
            <w:tabs>
              <w:tab w:val="right" w:leader="dot" w:pos="9019"/>
            </w:tabs>
            <w:rPr>
              <w:del w:id="146" w:author="Akemi" w:date="2017-02-01T18:02:00Z"/>
              <w:noProof/>
            </w:rPr>
          </w:pPr>
          <w:del w:id="147" w:author="Akemi" w:date="2017-02-01T18:02:00Z">
            <w:r w:rsidRPr="005146D1" w:rsidDel="005146D1">
              <w:rPr>
                <w:rPrChange w:id="148" w:author="Akemi" w:date="2017-02-01T18:02:00Z">
                  <w:rPr>
                    <w:rStyle w:val="Hyperlink"/>
                    <w:b/>
                    <w:noProof/>
                  </w:rPr>
                </w:rPrChange>
              </w:rPr>
              <w:delText>GOAL/OBJECTIVE</w:delText>
            </w:r>
            <w:r w:rsidDel="005146D1">
              <w:rPr>
                <w:noProof/>
                <w:webHidden/>
              </w:rPr>
              <w:tab/>
              <w:delText>7</w:delText>
            </w:r>
          </w:del>
        </w:p>
        <w:p w:rsidR="00B45CA5" w:rsidDel="005146D1" w:rsidRDefault="00B45CA5">
          <w:pPr>
            <w:pStyle w:val="TOC3"/>
            <w:tabs>
              <w:tab w:val="right" w:leader="dot" w:pos="9019"/>
            </w:tabs>
            <w:rPr>
              <w:del w:id="149" w:author="Akemi" w:date="2017-02-01T18:02:00Z"/>
              <w:noProof/>
            </w:rPr>
          </w:pPr>
          <w:del w:id="150" w:author="Akemi" w:date="2017-02-01T18:02:00Z">
            <w:r w:rsidRPr="005146D1" w:rsidDel="005146D1">
              <w:rPr>
                <w:rPrChange w:id="151" w:author="Akemi" w:date="2017-02-01T18:02:00Z">
                  <w:rPr>
                    <w:rStyle w:val="Hyperlink"/>
                    <w:b/>
                    <w:noProof/>
                  </w:rPr>
                </w:rPrChange>
              </w:rPr>
              <w:delText>COMPARASION WITH SIMILAR SITES</w:delText>
            </w:r>
            <w:r w:rsidDel="005146D1">
              <w:rPr>
                <w:noProof/>
                <w:webHidden/>
              </w:rPr>
              <w:tab/>
              <w:delText>7</w:delText>
            </w:r>
          </w:del>
        </w:p>
        <w:p w:rsidR="00B45CA5" w:rsidDel="005146D1" w:rsidRDefault="00B45CA5">
          <w:pPr>
            <w:pStyle w:val="TOC3"/>
            <w:tabs>
              <w:tab w:val="right" w:leader="dot" w:pos="9019"/>
            </w:tabs>
            <w:rPr>
              <w:del w:id="152" w:author="Akemi" w:date="2017-02-01T18:02:00Z"/>
              <w:noProof/>
            </w:rPr>
          </w:pPr>
          <w:del w:id="153" w:author="Akemi" w:date="2017-02-01T18:02:00Z">
            <w:r w:rsidRPr="005146D1" w:rsidDel="005146D1">
              <w:rPr>
                <w:rPrChange w:id="154" w:author="Akemi" w:date="2017-02-01T18:02:00Z">
                  <w:rPr>
                    <w:rStyle w:val="Hyperlink"/>
                    <w:b/>
                    <w:noProof/>
                  </w:rPr>
                </w:rPrChange>
              </w:rPr>
              <w:delText>PROJECT SUMMARY</w:delText>
            </w:r>
            <w:r w:rsidDel="005146D1">
              <w:rPr>
                <w:noProof/>
                <w:webHidden/>
              </w:rPr>
              <w:tab/>
              <w:delText>8</w:delText>
            </w:r>
          </w:del>
        </w:p>
        <w:p w:rsidR="00B45CA5" w:rsidDel="005146D1" w:rsidRDefault="00B45CA5">
          <w:pPr>
            <w:pStyle w:val="TOC3"/>
            <w:tabs>
              <w:tab w:val="right" w:leader="dot" w:pos="9019"/>
            </w:tabs>
            <w:rPr>
              <w:del w:id="155" w:author="Akemi" w:date="2017-02-01T18:02:00Z"/>
              <w:noProof/>
            </w:rPr>
          </w:pPr>
          <w:del w:id="156" w:author="Akemi" w:date="2017-02-01T18:02:00Z">
            <w:r w:rsidRPr="005146D1" w:rsidDel="005146D1">
              <w:rPr>
                <w:rPrChange w:id="157" w:author="Akemi" w:date="2017-02-01T18:02:00Z">
                  <w:rPr>
                    <w:rStyle w:val="Hyperlink"/>
                    <w:b/>
                    <w:noProof/>
                  </w:rPr>
                </w:rPrChange>
              </w:rPr>
              <w:delText>MEASURING SUCCESS</w:delText>
            </w:r>
            <w:r w:rsidDel="005146D1">
              <w:rPr>
                <w:noProof/>
                <w:webHidden/>
              </w:rPr>
              <w:tab/>
              <w:delText>8</w:delText>
            </w:r>
          </w:del>
        </w:p>
        <w:p w:rsidR="00B45CA5" w:rsidDel="005146D1" w:rsidRDefault="00B45CA5">
          <w:pPr>
            <w:pStyle w:val="TOC2"/>
            <w:rPr>
              <w:del w:id="158" w:author="Akemi" w:date="2017-02-01T18:02:00Z"/>
              <w:noProof/>
            </w:rPr>
          </w:pPr>
          <w:del w:id="159" w:author="Akemi" w:date="2017-02-01T18:02:00Z">
            <w:r w:rsidRPr="005146D1" w:rsidDel="005146D1">
              <w:rPr>
                <w:rPrChange w:id="160" w:author="Akemi" w:date="2017-02-01T18:02:00Z">
                  <w:rPr>
                    <w:rStyle w:val="Hyperlink"/>
                    <w:noProof/>
                  </w:rPr>
                </w:rPrChange>
              </w:rPr>
              <w:delText>FUNCTIONAL REQUIREMENTS</w:delText>
            </w:r>
            <w:r w:rsidDel="005146D1">
              <w:rPr>
                <w:noProof/>
                <w:webHidden/>
              </w:rPr>
              <w:tab/>
              <w:delText>10</w:delText>
            </w:r>
          </w:del>
        </w:p>
        <w:p w:rsidR="00B45CA5" w:rsidDel="005146D1" w:rsidRDefault="00B45CA5">
          <w:pPr>
            <w:pStyle w:val="TOC3"/>
            <w:tabs>
              <w:tab w:val="right" w:leader="dot" w:pos="9019"/>
            </w:tabs>
            <w:rPr>
              <w:del w:id="161" w:author="Akemi" w:date="2017-02-01T18:02:00Z"/>
              <w:noProof/>
            </w:rPr>
          </w:pPr>
          <w:del w:id="162" w:author="Akemi" w:date="2017-02-01T18:02:00Z">
            <w:r w:rsidRPr="005146D1" w:rsidDel="005146D1">
              <w:rPr>
                <w:rPrChange w:id="163" w:author="Akemi" w:date="2017-02-01T18:02:00Z">
                  <w:rPr>
                    <w:rStyle w:val="Hyperlink"/>
                    <w:b/>
                    <w:noProof/>
                  </w:rPr>
                </w:rPrChange>
              </w:rPr>
              <w:delText>THE LOGIN FEATURE</w:delText>
            </w:r>
            <w:r w:rsidDel="005146D1">
              <w:rPr>
                <w:noProof/>
                <w:webHidden/>
              </w:rPr>
              <w:tab/>
              <w:delText>10</w:delText>
            </w:r>
          </w:del>
        </w:p>
        <w:p w:rsidR="00B45CA5" w:rsidDel="005146D1" w:rsidRDefault="00B45CA5">
          <w:pPr>
            <w:pStyle w:val="TOC3"/>
            <w:tabs>
              <w:tab w:val="right" w:leader="dot" w:pos="9019"/>
            </w:tabs>
            <w:rPr>
              <w:del w:id="164" w:author="Akemi" w:date="2017-02-01T18:02:00Z"/>
              <w:noProof/>
            </w:rPr>
          </w:pPr>
          <w:del w:id="165" w:author="Akemi" w:date="2017-02-01T18:02:00Z">
            <w:r w:rsidRPr="005146D1" w:rsidDel="005146D1">
              <w:rPr>
                <w:rPrChange w:id="166" w:author="Akemi" w:date="2017-02-01T18:02:00Z">
                  <w:rPr>
                    <w:rStyle w:val="Hyperlink"/>
                    <w:b/>
                    <w:noProof/>
                  </w:rPr>
                </w:rPrChange>
              </w:rPr>
              <w:delText>USER AUTHENTICATION</w:delText>
            </w:r>
            <w:r w:rsidDel="005146D1">
              <w:rPr>
                <w:noProof/>
                <w:webHidden/>
              </w:rPr>
              <w:tab/>
              <w:delText>10</w:delText>
            </w:r>
          </w:del>
        </w:p>
        <w:p w:rsidR="00B45CA5" w:rsidDel="005146D1" w:rsidRDefault="00B45CA5">
          <w:pPr>
            <w:pStyle w:val="TOC3"/>
            <w:tabs>
              <w:tab w:val="right" w:leader="dot" w:pos="9019"/>
            </w:tabs>
            <w:rPr>
              <w:del w:id="167" w:author="Akemi" w:date="2017-02-01T18:02:00Z"/>
              <w:noProof/>
            </w:rPr>
          </w:pPr>
          <w:del w:id="168" w:author="Akemi" w:date="2017-02-01T18:02:00Z">
            <w:r w:rsidRPr="005146D1" w:rsidDel="005146D1">
              <w:rPr>
                <w:rPrChange w:id="169" w:author="Akemi" w:date="2017-02-01T18:02:00Z">
                  <w:rPr>
                    <w:rStyle w:val="Hyperlink"/>
                    <w:b/>
                    <w:noProof/>
                  </w:rPr>
                </w:rPrChange>
              </w:rPr>
              <w:delText>SERVER SIDE PROCESSING</w:delText>
            </w:r>
            <w:r w:rsidDel="005146D1">
              <w:rPr>
                <w:noProof/>
                <w:webHidden/>
              </w:rPr>
              <w:tab/>
              <w:delText>10</w:delText>
            </w:r>
          </w:del>
        </w:p>
        <w:p w:rsidR="00B45CA5" w:rsidDel="005146D1" w:rsidRDefault="00B45CA5">
          <w:pPr>
            <w:pStyle w:val="TOC3"/>
            <w:tabs>
              <w:tab w:val="right" w:leader="dot" w:pos="9019"/>
            </w:tabs>
            <w:rPr>
              <w:del w:id="170" w:author="Akemi" w:date="2017-02-01T18:02:00Z"/>
              <w:noProof/>
            </w:rPr>
          </w:pPr>
          <w:del w:id="171" w:author="Akemi" w:date="2017-02-01T18:02:00Z">
            <w:r w:rsidRPr="005146D1" w:rsidDel="005146D1">
              <w:rPr>
                <w:rPrChange w:id="172" w:author="Akemi" w:date="2017-02-01T18:02:00Z">
                  <w:rPr>
                    <w:rStyle w:val="Hyperlink"/>
                    <w:b/>
                    <w:noProof/>
                  </w:rPr>
                </w:rPrChange>
              </w:rPr>
              <w:delText>OTHER FEATURES</w:delText>
            </w:r>
            <w:r w:rsidDel="005146D1">
              <w:rPr>
                <w:noProof/>
                <w:webHidden/>
              </w:rPr>
              <w:tab/>
              <w:delText>10</w:delText>
            </w:r>
          </w:del>
        </w:p>
        <w:p w:rsidR="00B45CA5" w:rsidDel="005146D1" w:rsidRDefault="00B45CA5">
          <w:pPr>
            <w:pStyle w:val="TOC2"/>
            <w:rPr>
              <w:del w:id="173" w:author="Akemi" w:date="2017-02-01T18:02:00Z"/>
              <w:noProof/>
            </w:rPr>
          </w:pPr>
          <w:del w:id="174" w:author="Akemi" w:date="2017-02-01T18:02:00Z">
            <w:r w:rsidRPr="005146D1" w:rsidDel="005146D1">
              <w:rPr>
                <w:rPrChange w:id="175" w:author="Akemi" w:date="2017-02-01T18:02:00Z">
                  <w:rPr>
                    <w:rStyle w:val="Hyperlink"/>
                    <w:noProof/>
                  </w:rPr>
                </w:rPrChange>
              </w:rPr>
              <w:delText>PROJECT EXECUTION PLAN</w:delText>
            </w:r>
            <w:r w:rsidDel="005146D1">
              <w:rPr>
                <w:noProof/>
                <w:webHidden/>
              </w:rPr>
              <w:tab/>
              <w:delText>11</w:delText>
            </w:r>
          </w:del>
        </w:p>
        <w:p w:rsidR="00B45CA5" w:rsidDel="005146D1" w:rsidRDefault="00B45CA5">
          <w:pPr>
            <w:pStyle w:val="TOC3"/>
            <w:tabs>
              <w:tab w:val="right" w:leader="dot" w:pos="9019"/>
            </w:tabs>
            <w:rPr>
              <w:del w:id="176" w:author="Akemi" w:date="2017-02-01T18:02:00Z"/>
              <w:noProof/>
            </w:rPr>
          </w:pPr>
          <w:del w:id="177" w:author="Akemi" w:date="2017-02-01T18:02:00Z">
            <w:r w:rsidRPr="005146D1" w:rsidDel="005146D1">
              <w:rPr>
                <w:rPrChange w:id="178" w:author="Akemi" w:date="2017-02-01T18:02:00Z">
                  <w:rPr>
                    <w:rStyle w:val="Hyperlink"/>
                    <w:b/>
                    <w:noProof/>
                  </w:rPr>
                </w:rPrChange>
              </w:rPr>
              <w:delText>SCHEDULE</w:delText>
            </w:r>
            <w:r w:rsidDel="005146D1">
              <w:rPr>
                <w:noProof/>
                <w:webHidden/>
              </w:rPr>
              <w:tab/>
              <w:delText>11</w:delText>
            </w:r>
          </w:del>
        </w:p>
        <w:p w:rsidR="00B45CA5" w:rsidDel="005146D1" w:rsidRDefault="00B45CA5">
          <w:pPr>
            <w:pStyle w:val="TOC3"/>
            <w:tabs>
              <w:tab w:val="right" w:leader="dot" w:pos="9019"/>
            </w:tabs>
            <w:rPr>
              <w:del w:id="179" w:author="Akemi" w:date="2017-02-01T18:02:00Z"/>
              <w:noProof/>
            </w:rPr>
          </w:pPr>
          <w:del w:id="180" w:author="Akemi" w:date="2017-02-01T18:02:00Z">
            <w:r w:rsidRPr="005146D1" w:rsidDel="005146D1">
              <w:rPr>
                <w:rPrChange w:id="181" w:author="Akemi" w:date="2017-02-01T18:02:00Z">
                  <w:rPr>
                    <w:rStyle w:val="Hyperlink"/>
                    <w:b/>
                    <w:noProof/>
                  </w:rPr>
                </w:rPrChange>
              </w:rPr>
              <w:delText>PLAN</w:delText>
            </w:r>
            <w:r w:rsidDel="005146D1">
              <w:rPr>
                <w:noProof/>
                <w:webHidden/>
              </w:rPr>
              <w:tab/>
              <w:delText>11</w:delText>
            </w:r>
          </w:del>
        </w:p>
        <w:p w:rsidR="00B45CA5" w:rsidDel="005146D1" w:rsidRDefault="00B45CA5">
          <w:pPr>
            <w:pStyle w:val="TOC3"/>
            <w:tabs>
              <w:tab w:val="right" w:leader="dot" w:pos="9019"/>
            </w:tabs>
            <w:rPr>
              <w:del w:id="182" w:author="Akemi" w:date="2017-02-01T18:02:00Z"/>
              <w:noProof/>
            </w:rPr>
          </w:pPr>
          <w:del w:id="183" w:author="Akemi" w:date="2017-02-01T18:02:00Z">
            <w:r w:rsidRPr="005146D1" w:rsidDel="005146D1">
              <w:rPr>
                <w:rPrChange w:id="184" w:author="Akemi" w:date="2017-02-01T18:02:00Z">
                  <w:rPr>
                    <w:rStyle w:val="Hyperlink"/>
                    <w:b/>
                    <w:noProof/>
                  </w:rPr>
                </w:rPrChange>
              </w:rPr>
              <w:delText>ROLES</w:delText>
            </w:r>
            <w:r w:rsidDel="005146D1">
              <w:rPr>
                <w:noProof/>
                <w:webHidden/>
              </w:rPr>
              <w:tab/>
              <w:delText>12</w:delText>
            </w:r>
          </w:del>
        </w:p>
        <w:p w:rsidR="00B45CA5" w:rsidDel="005146D1" w:rsidRDefault="00B45CA5">
          <w:pPr>
            <w:pStyle w:val="TOC3"/>
            <w:tabs>
              <w:tab w:val="right" w:leader="dot" w:pos="9019"/>
            </w:tabs>
            <w:rPr>
              <w:del w:id="185" w:author="Akemi" w:date="2017-02-01T18:02:00Z"/>
              <w:noProof/>
            </w:rPr>
          </w:pPr>
          <w:del w:id="186" w:author="Akemi" w:date="2017-02-01T18:02:00Z">
            <w:r w:rsidRPr="005146D1" w:rsidDel="005146D1">
              <w:rPr>
                <w:rPrChange w:id="187" w:author="Akemi" w:date="2017-02-01T18:02:00Z">
                  <w:rPr>
                    <w:rStyle w:val="Hyperlink"/>
                    <w:b/>
                    <w:noProof/>
                  </w:rPr>
                </w:rPrChange>
              </w:rPr>
              <w:delText>DEADLINES</w:delText>
            </w:r>
            <w:r w:rsidDel="005146D1">
              <w:rPr>
                <w:noProof/>
                <w:webHidden/>
              </w:rPr>
              <w:tab/>
              <w:delText>12</w:delText>
            </w:r>
          </w:del>
        </w:p>
        <w:p w:rsidR="00B45CA5" w:rsidDel="005146D1" w:rsidRDefault="00B45CA5">
          <w:pPr>
            <w:pStyle w:val="TOC3"/>
            <w:tabs>
              <w:tab w:val="right" w:leader="dot" w:pos="9019"/>
            </w:tabs>
            <w:rPr>
              <w:del w:id="188" w:author="Akemi" w:date="2017-02-01T18:02:00Z"/>
              <w:noProof/>
            </w:rPr>
          </w:pPr>
          <w:del w:id="189" w:author="Akemi" w:date="2017-02-01T18:02:00Z">
            <w:r w:rsidRPr="005146D1" w:rsidDel="005146D1">
              <w:rPr>
                <w:rPrChange w:id="190" w:author="Akemi" w:date="2017-02-01T18:02:00Z">
                  <w:rPr>
                    <w:rStyle w:val="Hyperlink"/>
                    <w:b/>
                    <w:noProof/>
                  </w:rPr>
                </w:rPrChange>
              </w:rPr>
              <w:delText>ADDENDUM</w:delText>
            </w:r>
            <w:r w:rsidDel="005146D1">
              <w:rPr>
                <w:noProof/>
                <w:webHidden/>
              </w:rPr>
              <w:tab/>
              <w:delText>12</w:delText>
            </w:r>
          </w:del>
        </w:p>
        <w:p w:rsidR="00247E14" w:rsidRDefault="00247E14">
          <w:r>
            <w:rPr>
              <w:b/>
              <w:bCs/>
              <w:noProof/>
            </w:rPr>
            <w:fldChar w:fldCharType="end"/>
          </w:r>
        </w:p>
      </w:sdtContent>
    </w:sdt>
    <w:p w:rsidR="00247E14" w:rsidRDefault="00247E14">
      <w:pPr>
        <w:rPr>
          <w:rFonts w:asciiTheme="majorHAnsi" w:eastAsiaTheme="majorEastAsia" w:hAnsiTheme="majorHAnsi" w:cstheme="majorBidi"/>
          <w:color w:val="1F3864" w:themeColor="accent1" w:themeShade="80"/>
          <w:sz w:val="36"/>
          <w:szCs w:val="36"/>
        </w:rPr>
      </w:pPr>
      <w:r>
        <w:br w:type="page"/>
      </w:r>
    </w:p>
    <w:p w:rsidR="00000317" w:rsidRDefault="00000317" w:rsidP="00000317">
      <w:pPr>
        <w:pStyle w:val="Heading1"/>
      </w:pPr>
      <w:bookmarkStart w:id="191" w:name="_Toc473735448"/>
      <w:r>
        <w:lastRenderedPageBreak/>
        <w:t>Milestone 3:</w:t>
      </w:r>
    </w:p>
    <w:p w:rsidR="00000317" w:rsidRDefault="00000317" w:rsidP="00000317">
      <w:pPr>
        <w:pStyle w:val="Heading2"/>
      </w:pPr>
      <w:r w:rsidRPr="00D331B3">
        <w:t xml:space="preserve">URL where all work completed so far can be viewed </w:t>
      </w:r>
    </w:p>
    <w:p w:rsidR="00000317" w:rsidRDefault="00000317" w:rsidP="00000317">
      <w:pPr>
        <w:pStyle w:val="NoSpacing"/>
        <w:numPr>
          <w:ilvl w:val="0"/>
          <w:numId w:val="4"/>
        </w:numPr>
      </w:pPr>
      <w:r>
        <w:t xml:space="preserve">Layout A: </w:t>
      </w:r>
      <w:hyperlink r:id="rId6" w:history="1">
        <w:r w:rsidRPr="00780C8C">
          <w:rPr>
            <w:rStyle w:val="Hyperlink"/>
          </w:rPr>
          <w:t>http://students.bcitdev.com/A00773676/Project/BTest/glossaryB.html</w:t>
        </w:r>
      </w:hyperlink>
      <w:r>
        <w:t xml:space="preserve"> </w:t>
      </w:r>
    </w:p>
    <w:p w:rsidR="00000317" w:rsidRDefault="00000317" w:rsidP="00000317">
      <w:pPr>
        <w:pStyle w:val="NoSpacing"/>
        <w:numPr>
          <w:ilvl w:val="0"/>
          <w:numId w:val="4"/>
        </w:numPr>
      </w:pPr>
      <w:r>
        <w:t xml:space="preserve">Layout B: </w:t>
      </w:r>
      <w:hyperlink r:id="rId7" w:history="1">
        <w:r w:rsidRPr="00780C8C">
          <w:rPr>
            <w:rStyle w:val="Hyperlink"/>
          </w:rPr>
          <w:t>http://students.bcitdev.com/A00773676/Project/Master_Simon/Home.html</w:t>
        </w:r>
      </w:hyperlink>
    </w:p>
    <w:p w:rsidR="00000317" w:rsidRDefault="00000317" w:rsidP="00000317">
      <w:pPr>
        <w:pStyle w:val="NoSpacing"/>
      </w:pPr>
    </w:p>
    <w:p w:rsidR="00000317" w:rsidRDefault="00000317" w:rsidP="00000317">
      <w:pPr>
        <w:pStyle w:val="Heading2"/>
      </w:pPr>
      <w:r w:rsidRPr="00D331B3">
        <w:t xml:space="preserve">List of items completed for this milestone </w:t>
      </w:r>
    </w:p>
    <w:p w:rsidR="00000317" w:rsidRDefault="00000317" w:rsidP="00000317">
      <w:pPr>
        <w:pStyle w:val="NoSpacing"/>
        <w:numPr>
          <w:ilvl w:val="0"/>
          <w:numId w:val="4"/>
        </w:numPr>
      </w:pPr>
      <w:r>
        <w:t>All required skeleton sites (Home, Login, Registration, Building routing page, Specific building info, Glossary – base.css along with header/footer should be uniform throughout all, with difference only in the content, which then a page-specific .</w:t>
      </w:r>
      <w:proofErr w:type="spellStart"/>
      <w:r>
        <w:t>css</w:t>
      </w:r>
      <w:proofErr w:type="spellEnd"/>
      <w:r>
        <w:t xml:space="preserve"> would be loaded after base.css)</w:t>
      </w:r>
    </w:p>
    <w:p w:rsidR="00000317" w:rsidRPr="00D331B3" w:rsidRDefault="00000317" w:rsidP="00000317">
      <w:pPr>
        <w:pStyle w:val="NoSpacing"/>
        <w:numPr>
          <w:ilvl w:val="0"/>
          <w:numId w:val="4"/>
        </w:numPr>
      </w:pPr>
      <w:r>
        <w:t>Site map is added to the footer instead of having another page (ease of access)</w:t>
      </w:r>
    </w:p>
    <w:p w:rsidR="00000317" w:rsidRDefault="00000317" w:rsidP="00000317">
      <w:pPr>
        <w:pStyle w:val="NoSpacing"/>
      </w:pPr>
    </w:p>
    <w:p w:rsidR="00000317" w:rsidRDefault="00000317" w:rsidP="00000317">
      <w:pPr>
        <w:pStyle w:val="Heading2"/>
      </w:pPr>
      <w:r w:rsidRPr="00D331B3">
        <w:t xml:space="preserve">Any additional work on top of what is required for this milestone, if any </w:t>
      </w:r>
    </w:p>
    <w:p w:rsidR="00000317" w:rsidRDefault="00000317" w:rsidP="00000317">
      <w:pPr>
        <w:pStyle w:val="NoSpacing"/>
        <w:numPr>
          <w:ilvl w:val="0"/>
          <w:numId w:val="4"/>
        </w:numPr>
      </w:pPr>
      <w:r>
        <w:t>Mopping up of additional layouts, as some uncompleted layouts were voted higher</w:t>
      </w:r>
    </w:p>
    <w:p w:rsidR="00000317" w:rsidRDefault="00000317" w:rsidP="00000317">
      <w:pPr>
        <w:pStyle w:val="NoSpacing"/>
        <w:numPr>
          <w:ilvl w:val="0"/>
          <w:numId w:val="4"/>
        </w:numPr>
      </w:pPr>
      <w:r>
        <w:t xml:space="preserve">Names for classes and ids for </w:t>
      </w:r>
      <w:proofErr w:type="spellStart"/>
      <w:r>
        <w:t>divs</w:t>
      </w:r>
      <w:proofErr w:type="spellEnd"/>
      <w:r>
        <w:t xml:space="preserve"> </w:t>
      </w:r>
      <w:r w:rsidRPr="00E51EDC">
        <w:rPr>
          <w:u w:val="single"/>
        </w:rPr>
        <w:t>NEEDS</w:t>
      </w:r>
      <w:r>
        <w:t xml:space="preserve"> to be named according to their general position in the web page instead of style</w:t>
      </w:r>
    </w:p>
    <w:p w:rsidR="00000317" w:rsidRDefault="00000317" w:rsidP="00000317">
      <w:pPr>
        <w:pStyle w:val="NoSpacing"/>
      </w:pPr>
    </w:p>
    <w:p w:rsidR="00000317" w:rsidRDefault="00000317" w:rsidP="00000317">
      <w:pPr>
        <w:pStyle w:val="Heading2"/>
      </w:pPr>
      <w:r w:rsidRPr="00D331B3">
        <w:t>Key issues, including those outstanding, which was e</w:t>
      </w:r>
      <w:r>
        <w:t>ncountered in building the site</w:t>
      </w:r>
    </w:p>
    <w:p w:rsidR="00000317" w:rsidRDefault="00000317" w:rsidP="00000317">
      <w:pPr>
        <w:pStyle w:val="NoSpacing"/>
        <w:numPr>
          <w:ilvl w:val="0"/>
          <w:numId w:val="4"/>
        </w:numPr>
      </w:pPr>
      <w:r>
        <w:t>Master.css and Master.html should be styled, organized, and understood by everyone.</w:t>
      </w:r>
    </w:p>
    <w:p w:rsidR="00000317" w:rsidRDefault="00000317" w:rsidP="00000317">
      <w:pPr>
        <w:pStyle w:val="NoSpacing"/>
        <w:numPr>
          <w:ilvl w:val="0"/>
          <w:numId w:val="4"/>
        </w:numPr>
      </w:pPr>
      <w:r>
        <w:t xml:space="preserve">Master.css should have SPECIFIC elements/id/classes that should </w:t>
      </w:r>
      <w:r w:rsidRPr="00BF4736">
        <w:rPr>
          <w:u w:val="single"/>
        </w:rPr>
        <w:t>not</w:t>
      </w:r>
      <w:r>
        <w:t xml:space="preserve"> be overwritten by page specific .</w:t>
      </w:r>
      <w:proofErr w:type="spellStart"/>
      <w:r>
        <w:t>css</w:t>
      </w:r>
      <w:proofErr w:type="spellEnd"/>
    </w:p>
    <w:p w:rsidR="00000317" w:rsidRDefault="00000317" w:rsidP="00000317">
      <w:pPr>
        <w:pStyle w:val="NoSpacing"/>
        <w:numPr>
          <w:ilvl w:val="0"/>
          <w:numId w:val="4"/>
        </w:numPr>
      </w:pPr>
      <w:r>
        <w:t xml:space="preserve">Wrapper </w:t>
      </w:r>
      <w:proofErr w:type="spellStart"/>
      <w:r>
        <w:t>divs</w:t>
      </w:r>
      <w:proofErr w:type="spellEnd"/>
      <w:r>
        <w:t xml:space="preserve"> are important, especially the ones that wrap specific </w:t>
      </w:r>
      <w:proofErr w:type="spellStart"/>
      <w:r>
        <w:t>divs</w:t>
      </w:r>
      <w:proofErr w:type="spellEnd"/>
      <w:r>
        <w:t xml:space="preserve"> that should be styled together (e.g. 1 line of </w:t>
      </w:r>
      <w:proofErr w:type="spellStart"/>
      <w:r>
        <w:t>css</w:t>
      </w:r>
      <w:proofErr w:type="spellEnd"/>
      <w:r>
        <w:t xml:space="preserve"> instead of 2)</w:t>
      </w:r>
    </w:p>
    <w:p w:rsidR="00000317" w:rsidRDefault="00000317" w:rsidP="00000317">
      <w:pPr>
        <w:pStyle w:val="NoSpacing"/>
        <w:numPr>
          <w:ilvl w:val="0"/>
          <w:numId w:val="4"/>
        </w:numPr>
      </w:pPr>
      <w:r>
        <w:t>More A/B testing needed, as unexpected errors interfered in deciding on layouts, and on layouts that “functioned”</w:t>
      </w:r>
    </w:p>
    <w:p w:rsidR="00000317" w:rsidRPr="00D331B3" w:rsidRDefault="00000317" w:rsidP="00000317">
      <w:pPr>
        <w:pStyle w:val="NoSpacing"/>
        <w:numPr>
          <w:ilvl w:val="0"/>
          <w:numId w:val="4"/>
        </w:numPr>
      </w:pPr>
      <w:r>
        <w:t>Responsiveness of the web page should be fully tested in all sizes</w:t>
      </w:r>
    </w:p>
    <w:p w:rsidR="00000317" w:rsidRDefault="00000317" w:rsidP="00000317">
      <w:pPr>
        <w:pStyle w:val="NoSpacing"/>
      </w:pPr>
    </w:p>
    <w:p w:rsidR="00000317" w:rsidRDefault="00000317" w:rsidP="00000317">
      <w:pPr>
        <w:pStyle w:val="Heading2"/>
      </w:pPr>
      <w:r w:rsidRPr="00D331B3">
        <w:t xml:space="preserve">Any deviations from the proposal (Milestone 1) and design (Milestone 2) and why </w:t>
      </w:r>
    </w:p>
    <w:p w:rsidR="00000317" w:rsidRDefault="00000317" w:rsidP="00000317">
      <w:pPr>
        <w:pStyle w:val="NoSpacing"/>
        <w:numPr>
          <w:ilvl w:val="0"/>
          <w:numId w:val="4"/>
        </w:numPr>
      </w:pPr>
      <w:r>
        <w:t>Basic layouts of the skeleton pages were changed from Milestone 2 to make the page more accessible and less cluttered (minimalistic view is best to not make clutter)</w:t>
      </w:r>
    </w:p>
    <w:p w:rsidR="00000317" w:rsidRPr="00D331B3" w:rsidRDefault="00000317" w:rsidP="00000317">
      <w:pPr>
        <w:pStyle w:val="NoSpacing"/>
        <w:numPr>
          <w:ilvl w:val="0"/>
          <w:numId w:val="4"/>
        </w:numPr>
      </w:pPr>
      <w:proofErr w:type="spellStart"/>
      <w:r>
        <w:t>Nav</w:t>
      </w:r>
      <w:proofErr w:type="spellEnd"/>
      <w:r>
        <w:t xml:space="preserve"> bar was moved to be horizontal instead for layout A, for Layout B the </w:t>
      </w:r>
      <w:proofErr w:type="spellStart"/>
      <w:r>
        <w:t>Nav</w:t>
      </w:r>
      <w:proofErr w:type="spellEnd"/>
      <w:r>
        <w:t xml:space="preserve"> bar was made invisible until </w:t>
      </w:r>
      <w:proofErr w:type="spellStart"/>
      <w:r>
        <w:t>moused</w:t>
      </w:r>
      <w:proofErr w:type="spellEnd"/>
      <w:r>
        <w:t xml:space="preserve">-over. This was done to maximize the view for the actual content (horizontal </w:t>
      </w:r>
      <w:proofErr w:type="spellStart"/>
      <w:r>
        <w:t>nav</w:t>
      </w:r>
      <w:proofErr w:type="spellEnd"/>
      <w:r>
        <w:t xml:space="preserve"> bar and invisible) and to setup the site for perhaps mobile viewing (horizontal </w:t>
      </w:r>
      <w:proofErr w:type="spellStart"/>
      <w:r>
        <w:t>nav</w:t>
      </w:r>
      <w:proofErr w:type="spellEnd"/>
      <w:r>
        <w:t>). Also, it looks nicer.</w:t>
      </w:r>
    </w:p>
    <w:p w:rsidR="00000317" w:rsidRDefault="00000317" w:rsidP="00000317">
      <w:pPr>
        <w:pStyle w:val="NoSpacing"/>
      </w:pPr>
    </w:p>
    <w:p w:rsidR="00000317" w:rsidRPr="00D331B3" w:rsidRDefault="00000317" w:rsidP="00000317">
      <w:pPr>
        <w:pStyle w:val="Heading2"/>
      </w:pPr>
      <w:r>
        <w:lastRenderedPageBreak/>
        <w:t>Documentation of work. S</w:t>
      </w:r>
      <w:r w:rsidRPr="00D331B3">
        <w:t>creenshots of the front page as well pages containing the requi</w:t>
      </w:r>
      <w:r>
        <w:t xml:space="preserve">red display table and the form </w:t>
      </w:r>
    </w:p>
    <w:tbl>
      <w:tblPr>
        <w:tblStyle w:val="TableGrid"/>
        <w:tblW w:w="997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192" w:author="Jacky" w:date="2017-02-17T02:57:00Z">
          <w:tblPr>
            <w:tblStyle w:val="TableGrid"/>
            <w:tblW w:w="9978" w:type="dxa"/>
            <w:tblInd w:w="-5" w:type="dxa"/>
            <w:tblLayout w:type="fixed"/>
            <w:tblLook w:val="04A0" w:firstRow="1" w:lastRow="0" w:firstColumn="1" w:lastColumn="0" w:noHBand="0" w:noVBand="1"/>
          </w:tblPr>
        </w:tblPrChange>
      </w:tblPr>
      <w:tblGrid>
        <w:gridCol w:w="4950"/>
        <w:gridCol w:w="5028"/>
        <w:tblGridChange w:id="193">
          <w:tblGrid>
            <w:gridCol w:w="4950"/>
            <w:gridCol w:w="5028"/>
          </w:tblGrid>
        </w:tblGridChange>
      </w:tblGrid>
      <w:tr w:rsidR="00000317" w:rsidTr="006E36A9">
        <w:tc>
          <w:tcPr>
            <w:tcW w:w="4950" w:type="dxa"/>
            <w:tcPrChange w:id="194" w:author="Jacky" w:date="2017-02-17T02:57:00Z">
              <w:tcPr>
                <w:tcW w:w="4950" w:type="dxa"/>
              </w:tcPr>
            </w:tcPrChange>
          </w:tcPr>
          <w:p w:rsidR="00000317" w:rsidRDefault="00000317" w:rsidP="00D833F1">
            <w:pPr>
              <w:pStyle w:val="NoSpacing"/>
              <w:keepNext/>
            </w:pPr>
            <w:r>
              <w:rPr>
                <w:noProof/>
                <w:lang w:val="en-US" w:eastAsia="zh-CN"/>
              </w:rPr>
              <w:lastRenderedPageBreak/>
              <w:drawing>
                <wp:inline distT="0" distB="0" distL="0" distR="0" wp14:anchorId="58DEE0AC" wp14:editId="795DFDC6">
                  <wp:extent cx="2482711"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97444" cy="2797805"/>
                          </a:xfrm>
                          <a:prstGeom prst="rect">
                            <a:avLst/>
                          </a:prstGeom>
                        </pic:spPr>
                      </pic:pic>
                    </a:graphicData>
                  </a:graphic>
                </wp:inline>
              </w:drawing>
            </w:r>
          </w:p>
          <w:p w:rsidR="00000317" w:rsidRDefault="00000317" w:rsidP="00D833F1">
            <w:pPr>
              <w:pStyle w:val="Caption"/>
            </w:pPr>
            <w:r>
              <w:t xml:space="preserve">Figure </w:t>
            </w:r>
            <w:fldSimple w:instr=" SEQ Figure \* ARABIC ">
              <w:r>
                <w:rPr>
                  <w:noProof/>
                </w:rPr>
                <w:t>1</w:t>
              </w:r>
            </w:fldSimple>
            <w:r>
              <w:t>- Login skeleton to be implemented into the base.html and base.css</w:t>
            </w:r>
          </w:p>
        </w:tc>
        <w:tc>
          <w:tcPr>
            <w:tcW w:w="5028" w:type="dxa"/>
            <w:tcPrChange w:id="195" w:author="Jacky" w:date="2017-02-17T02:57:00Z">
              <w:tcPr>
                <w:tcW w:w="5028" w:type="dxa"/>
              </w:tcPr>
            </w:tcPrChange>
          </w:tcPr>
          <w:p w:rsidR="00000317" w:rsidRDefault="00000317" w:rsidP="00D833F1">
            <w:pPr>
              <w:pStyle w:val="NoSpacing"/>
              <w:keepNext/>
            </w:pPr>
            <w:r>
              <w:rPr>
                <w:noProof/>
                <w:lang w:val="en-US" w:eastAsia="zh-CN"/>
              </w:rPr>
              <w:drawing>
                <wp:inline distT="0" distB="0" distL="0" distR="0" wp14:anchorId="25DD8639" wp14:editId="3E7304C2">
                  <wp:extent cx="3526155" cy="27907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35559" cy="2798186"/>
                          </a:xfrm>
                          <a:prstGeom prst="rect">
                            <a:avLst/>
                          </a:prstGeom>
                        </pic:spPr>
                      </pic:pic>
                    </a:graphicData>
                  </a:graphic>
                </wp:inline>
              </w:drawing>
            </w:r>
          </w:p>
          <w:p w:rsidR="00000317" w:rsidRDefault="00000317" w:rsidP="00D833F1">
            <w:pPr>
              <w:pStyle w:val="Caption"/>
            </w:pPr>
            <w:r>
              <w:t xml:space="preserve">Figure </w:t>
            </w:r>
            <w:fldSimple w:instr=" SEQ Figure \* ARABIC ">
              <w:r>
                <w:rPr>
                  <w:noProof/>
                </w:rPr>
                <w:t>2</w:t>
              </w:r>
            </w:fldSimple>
            <w:r>
              <w:t>- Registration skeleton to be implemented into base.html and base.css</w:t>
            </w:r>
          </w:p>
        </w:tc>
      </w:tr>
      <w:tr w:rsidR="00000317" w:rsidTr="006E36A9">
        <w:tblPrEx>
          <w:tblPrExChange w:id="196" w:author="Jacky" w:date="2017-02-17T02:5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c>
          <w:tcPr>
            <w:tcW w:w="4950" w:type="dxa"/>
            <w:tcPrChange w:id="197" w:author="Jacky" w:date="2017-02-17T02:57:00Z">
              <w:tcPr>
                <w:tcW w:w="4950" w:type="dxa"/>
              </w:tcPr>
            </w:tcPrChange>
          </w:tcPr>
          <w:p w:rsidR="00000317" w:rsidRDefault="00000317" w:rsidP="00D833F1">
            <w:pPr>
              <w:pStyle w:val="NoSpacing"/>
              <w:keepNext/>
              <w:jc w:val="center"/>
            </w:pPr>
            <w:r>
              <w:object w:dxaOrig="16575" w:dyaOrig="181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pt;height:262.5pt" o:ole="">
                  <v:imagedata r:id="rId10" o:title=""/>
                </v:shape>
                <o:OLEObject Type="Embed" ProgID="PBrush" ShapeID="_x0000_i1025" DrawAspect="Content" ObjectID="_1548805582" r:id="rId11"/>
              </w:object>
            </w:r>
          </w:p>
          <w:p w:rsidR="00000317" w:rsidRDefault="00000317" w:rsidP="00D833F1">
            <w:pPr>
              <w:pStyle w:val="Caption"/>
              <w:jc w:val="center"/>
              <w:rPr>
                <w:noProof/>
              </w:rPr>
            </w:pPr>
            <w:r>
              <w:t xml:space="preserve">Figure </w:t>
            </w:r>
            <w:fldSimple w:instr=" SEQ Figure \* ARABIC ">
              <w:r>
                <w:rPr>
                  <w:noProof/>
                </w:rPr>
                <w:t>3</w:t>
              </w:r>
            </w:fldSimple>
            <w:r>
              <w:t>- Layout A</w:t>
            </w:r>
          </w:p>
        </w:tc>
        <w:tc>
          <w:tcPr>
            <w:tcW w:w="5028" w:type="dxa"/>
            <w:tcPrChange w:id="198" w:author="Jacky" w:date="2017-02-17T02:57:00Z">
              <w:tcPr>
                <w:tcW w:w="5028" w:type="dxa"/>
              </w:tcPr>
            </w:tcPrChange>
          </w:tcPr>
          <w:p w:rsidR="00000317" w:rsidRDefault="00000317" w:rsidP="00D833F1">
            <w:pPr>
              <w:pStyle w:val="NoSpacing"/>
              <w:keepNext/>
              <w:jc w:val="center"/>
            </w:pPr>
            <w:r>
              <w:object w:dxaOrig="4042" w:dyaOrig="4320">
                <v:shape id="_x0000_i1026" type="#_x0000_t75" style="width:245.25pt;height:262.5pt" o:ole="">
                  <v:imagedata r:id="rId12" o:title=""/>
                </v:shape>
                <o:OLEObject Type="Embed" ProgID="PBrush" ShapeID="_x0000_i1026" DrawAspect="Content" ObjectID="_1548805583" r:id="rId13"/>
              </w:object>
            </w:r>
          </w:p>
          <w:p w:rsidR="00000317" w:rsidRDefault="00000317" w:rsidP="00D833F1">
            <w:pPr>
              <w:pStyle w:val="Caption"/>
              <w:jc w:val="center"/>
            </w:pPr>
            <w:r>
              <w:t xml:space="preserve">Figure </w:t>
            </w:r>
            <w:fldSimple w:instr=" SEQ Figure \* ARABIC ">
              <w:r>
                <w:rPr>
                  <w:noProof/>
                </w:rPr>
                <w:t>4</w:t>
              </w:r>
            </w:fldSimple>
            <w:r>
              <w:t>- Layout B</w:t>
            </w:r>
          </w:p>
          <w:p w:rsidR="00000317" w:rsidRDefault="00000317" w:rsidP="00D833F1">
            <w:pPr>
              <w:pStyle w:val="NoSpacing"/>
              <w:keepNext/>
              <w:rPr>
                <w:noProof/>
              </w:rPr>
            </w:pPr>
          </w:p>
        </w:tc>
      </w:tr>
      <w:tr w:rsidR="006E36A9" w:rsidTr="00F36EEC">
        <w:tc>
          <w:tcPr>
            <w:tcW w:w="9978" w:type="dxa"/>
            <w:gridSpan w:val="2"/>
          </w:tcPr>
          <w:p w:rsidR="006E36A9" w:rsidRDefault="006E36A9" w:rsidP="006E36A9">
            <w:pPr>
              <w:pStyle w:val="NoSpacing"/>
              <w:keepNext/>
              <w:jc w:val="center"/>
            </w:pPr>
            <w:r>
              <w:rPr>
                <w:noProof/>
                <w:lang w:val="en-US" w:eastAsia="zh-CN"/>
              </w:rPr>
              <w:lastRenderedPageBreak/>
              <w:drawing>
                <wp:inline distT="0" distB="0" distL="0" distR="0" wp14:anchorId="63B4A942" wp14:editId="24CE26DD">
                  <wp:extent cx="3724275" cy="1911141"/>
                  <wp:effectExtent l="0" t="0" r="0" b="0"/>
                  <wp:docPr id="34" name="Picture 34" descr="https://cdn.discordapp.com/attachments/270996599864426497/2820415459457761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70996599864426497/282041545945776130/unknow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5547" cy="1916925"/>
                          </a:xfrm>
                          <a:prstGeom prst="rect">
                            <a:avLst/>
                          </a:prstGeom>
                          <a:noFill/>
                          <a:ln>
                            <a:noFill/>
                          </a:ln>
                        </pic:spPr>
                      </pic:pic>
                    </a:graphicData>
                  </a:graphic>
                </wp:inline>
              </w:drawing>
            </w:r>
          </w:p>
          <w:p w:rsidR="006E36A9" w:rsidRDefault="006E36A9" w:rsidP="00D833F1">
            <w:pPr>
              <w:pStyle w:val="NoSpacing"/>
              <w:keepNext/>
              <w:jc w:val="center"/>
            </w:pPr>
            <w:r>
              <w:t xml:space="preserve">Figure </w:t>
            </w:r>
            <w:r>
              <w:fldChar w:fldCharType="begin"/>
            </w:r>
            <w:r>
              <w:instrText xml:space="preserve"> SEQ Figure \* ARABIC </w:instrText>
            </w:r>
            <w:r>
              <w:fldChar w:fldCharType="separate"/>
            </w:r>
            <w:r>
              <w:rPr>
                <w:noProof/>
              </w:rPr>
              <w:t>5</w:t>
            </w:r>
            <w:r>
              <w:fldChar w:fldCharType="end"/>
            </w:r>
            <w:r>
              <w:t>- A/B testing results</w:t>
            </w:r>
          </w:p>
        </w:tc>
        <w:bookmarkStart w:id="199" w:name="_GoBack"/>
        <w:bookmarkEnd w:id="199"/>
      </w:tr>
    </w:tbl>
    <w:p w:rsidR="00000317" w:rsidRDefault="00000317" w:rsidP="00000317">
      <w:pPr>
        <w:pStyle w:val="NoSpacing"/>
      </w:pPr>
    </w:p>
    <w:tbl>
      <w:tblPr>
        <w:tblStyle w:val="TableGrid"/>
        <w:tblW w:w="0" w:type="auto"/>
        <w:tblLook w:val="04A0" w:firstRow="1" w:lastRow="0" w:firstColumn="1" w:lastColumn="0" w:noHBand="0" w:noVBand="1"/>
      </w:tblPr>
      <w:tblGrid>
        <w:gridCol w:w="9029"/>
      </w:tblGrid>
      <w:tr w:rsidR="00000317" w:rsidTr="006E36A9">
        <w:tc>
          <w:tcPr>
            <w:tcW w:w="9029" w:type="dxa"/>
            <w:tcBorders>
              <w:top w:val="nil"/>
              <w:left w:val="nil"/>
              <w:bottom w:val="nil"/>
              <w:right w:val="nil"/>
            </w:tcBorders>
          </w:tcPr>
          <w:p w:rsidR="00000317" w:rsidRDefault="00000317" w:rsidP="00D833F1">
            <w:pPr>
              <w:pStyle w:val="Caption"/>
              <w:jc w:val="center"/>
            </w:pPr>
          </w:p>
        </w:tc>
      </w:tr>
    </w:tbl>
    <w:p w:rsidR="00000317" w:rsidRPr="00E22E7A" w:rsidRDefault="00000317" w:rsidP="00000317">
      <w:pPr>
        <w:pStyle w:val="NoSpacing"/>
      </w:pPr>
    </w:p>
    <w:p w:rsidR="00000317" w:rsidRDefault="00000317">
      <w:pPr>
        <w:pStyle w:val="NoSpacing"/>
        <w:pPrChange w:id="200" w:author="Jacky" w:date="2017-02-17T02:55:00Z">
          <w:pPr/>
        </w:pPrChange>
      </w:pPr>
    </w:p>
    <w:p w:rsidR="00063B10" w:rsidRDefault="00063B10">
      <w:pPr>
        <w:pStyle w:val="Heading1"/>
        <w:rPr>
          <w:ins w:id="201" w:author="Simon Wu" w:date="2017-02-01T16:00:00Z"/>
        </w:rPr>
        <w:pPrChange w:id="202" w:author="Simon Wu" w:date="2017-02-01T16:00:00Z">
          <w:pPr/>
        </w:pPrChange>
      </w:pPr>
      <w:ins w:id="203" w:author="Simon Wu" w:date="2017-02-01T16:00:00Z">
        <w:r>
          <w:t>MILESTONE 2</w:t>
        </w:r>
        <w:bookmarkEnd w:id="191"/>
      </w:ins>
    </w:p>
    <w:p w:rsidR="00063B10" w:rsidRDefault="00063B10" w:rsidP="00063B10">
      <w:pPr>
        <w:rPr>
          <w:ins w:id="204" w:author="Simon Wu" w:date="2017-02-01T16:01:00Z"/>
        </w:rPr>
      </w:pPr>
    </w:p>
    <w:p w:rsidR="00063B10" w:rsidRDefault="00063B10">
      <w:pPr>
        <w:pStyle w:val="Heading2"/>
        <w:rPr>
          <w:ins w:id="205" w:author="Simon Wu" w:date="2017-02-01T16:06:00Z"/>
        </w:rPr>
        <w:pPrChange w:id="206" w:author="Simon Wu" w:date="2017-02-01T16:01:00Z">
          <w:pPr/>
        </w:pPrChange>
      </w:pPr>
      <w:bookmarkStart w:id="207" w:name="_Toc473735449"/>
      <w:ins w:id="208" w:author="Simon Wu" w:date="2017-02-01T16:01:00Z">
        <w:r>
          <w:t>PROJECT SITE MAP</w:t>
        </w:r>
      </w:ins>
      <w:bookmarkEnd w:id="207"/>
    </w:p>
    <w:p w:rsidR="005E683B" w:rsidRDefault="0048551C">
      <w:pPr>
        <w:keepNext/>
        <w:jc w:val="center"/>
        <w:rPr>
          <w:ins w:id="209" w:author="Jacky Li" w:date="2017-02-01T16:47:00Z"/>
        </w:rPr>
        <w:pPrChange w:id="210" w:author="Jacky Li" w:date="2017-02-01T16:48:00Z">
          <w:pPr/>
        </w:pPrChange>
      </w:pPr>
      <w:ins w:id="211" w:author="Jacky Li" w:date="2017-02-01T16:47:00Z">
        <w:r>
          <w:rPr>
            <w:noProof/>
            <w:lang w:val="en-US" w:eastAsia="zh-CN"/>
          </w:rPr>
          <w:drawing>
            <wp:inline distT="0" distB="0" distL="0" distR="0" wp14:anchorId="5E265BAD" wp14:editId="3818413E">
              <wp:extent cx="5734050" cy="4514850"/>
              <wp:effectExtent l="0" t="0" r="0" b="0"/>
              <wp:docPr id="31" name="Picture 1" descr="SiteMap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teMapUpd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4514850"/>
                      </a:xfrm>
                      <a:prstGeom prst="rect">
                        <a:avLst/>
                      </a:prstGeom>
                      <a:noFill/>
                      <a:ln>
                        <a:noFill/>
                      </a:ln>
                    </pic:spPr>
                  </pic:pic>
                </a:graphicData>
              </a:graphic>
            </wp:inline>
          </w:drawing>
        </w:r>
      </w:ins>
    </w:p>
    <w:p w:rsidR="005E683B" w:rsidRDefault="005E683B">
      <w:pPr>
        <w:pStyle w:val="Caption"/>
        <w:jc w:val="center"/>
        <w:rPr>
          <w:ins w:id="212" w:author="Jacky Li" w:date="2017-02-01T16:47:00Z"/>
        </w:rPr>
        <w:pPrChange w:id="213" w:author="Jacky Li" w:date="2017-02-01T16:48:00Z">
          <w:pPr>
            <w:pStyle w:val="Caption"/>
          </w:pPr>
        </w:pPrChange>
      </w:pPr>
      <w:ins w:id="214" w:author="Jacky Li" w:date="2017-02-01T16:47:00Z">
        <w:r>
          <w:t xml:space="preserve">Figure </w:t>
        </w:r>
        <w:r>
          <w:fldChar w:fldCharType="begin"/>
        </w:r>
        <w:r>
          <w:instrText xml:space="preserve"> SEQ Figure \* ARABIC </w:instrText>
        </w:r>
      </w:ins>
      <w:r>
        <w:fldChar w:fldCharType="separate"/>
      </w:r>
      <w:ins w:id="215" w:author="Akemi" w:date="2017-02-01T18:14:00Z">
        <w:r w:rsidR="007479DB">
          <w:rPr>
            <w:noProof/>
          </w:rPr>
          <w:t>1</w:t>
        </w:r>
      </w:ins>
      <w:ins w:id="216" w:author="Jacky Li" w:date="2017-02-01T16:47:00Z">
        <w:r>
          <w:fldChar w:fldCharType="end"/>
        </w:r>
        <w:r>
          <w:t xml:space="preserve"> - Project Site Map</w:t>
        </w:r>
      </w:ins>
    </w:p>
    <w:p w:rsidR="000A1433" w:rsidRPr="000A1433" w:rsidRDefault="000A1433" w:rsidP="000A1433">
      <w:pPr>
        <w:rPr>
          <w:ins w:id="217" w:author="Simon Wu" w:date="2017-02-01T16:01:00Z"/>
        </w:rPr>
      </w:pPr>
    </w:p>
    <w:p w:rsidR="002B77D3" w:rsidRDefault="002B77D3">
      <w:pPr>
        <w:rPr>
          <w:ins w:id="218" w:author="Simon Wu" w:date="2017-02-01T16:07:00Z"/>
          <w:rFonts w:asciiTheme="majorHAnsi" w:eastAsiaTheme="majorEastAsia" w:hAnsiTheme="majorHAnsi" w:cstheme="majorBidi"/>
          <w:color w:val="2F5496" w:themeColor="accent1" w:themeShade="BF"/>
          <w:sz w:val="32"/>
          <w:szCs w:val="32"/>
        </w:rPr>
      </w:pPr>
      <w:ins w:id="219" w:author="Simon Wu" w:date="2017-02-01T16:07:00Z">
        <w:r>
          <w:br w:type="page"/>
        </w:r>
      </w:ins>
    </w:p>
    <w:p w:rsidR="00063B10" w:rsidRDefault="006019A4">
      <w:pPr>
        <w:pStyle w:val="Heading2"/>
        <w:rPr>
          <w:ins w:id="220" w:author="Simon Wu" w:date="2017-02-01T16:06:00Z"/>
        </w:rPr>
        <w:pPrChange w:id="221" w:author="Simon Wu" w:date="2017-02-01T16:06:00Z">
          <w:pPr/>
        </w:pPrChange>
      </w:pPr>
      <w:bookmarkStart w:id="222" w:name="_Toc473735450"/>
      <w:ins w:id="223" w:author="Simon Wu" w:date="2017-02-01T16:06:00Z">
        <w:r>
          <w:lastRenderedPageBreak/>
          <w:t>COLOR SCHEME</w:t>
        </w:r>
        <w:bookmarkEnd w:id="222"/>
      </w:ins>
    </w:p>
    <w:p w:rsidR="000A1433" w:rsidRPr="000A1433" w:rsidRDefault="00226894" w:rsidP="000A1433">
      <w:pPr>
        <w:rPr>
          <w:ins w:id="224" w:author="Jacky Li" w:date="2017-02-01T16:19:00Z"/>
        </w:rPr>
      </w:pPr>
      <w:ins w:id="225" w:author="Jacky Li" w:date="2017-02-01T16:19:00Z">
        <w:r>
          <w:t>The color scheme for this website will be similar to BCIT’s site</w:t>
        </w:r>
        <w:del w:id="226" w:author="Akemi" w:date="2017-02-01T17:13:00Z">
          <w:r w:rsidDel="009E071D">
            <w:delText>,</w:delText>
          </w:r>
        </w:del>
        <w:r>
          <w:t xml:space="preserve"> just to be consistent.</w:t>
        </w:r>
      </w:ins>
    </w:p>
    <w:p w:rsidR="000F29C5" w:rsidRDefault="0048551C">
      <w:pPr>
        <w:keepNext/>
        <w:jc w:val="center"/>
        <w:rPr>
          <w:ins w:id="227" w:author="Jacky Li" w:date="2017-02-01T16:20:00Z"/>
        </w:rPr>
        <w:pPrChange w:id="228" w:author="Jacky Li" w:date="2017-02-01T16:20:00Z">
          <w:pPr>
            <w:jc w:val="center"/>
          </w:pPr>
        </w:pPrChange>
      </w:pPr>
      <w:ins w:id="229" w:author="Jacky Li" w:date="2017-02-01T16:19:00Z">
        <w:r>
          <w:rPr>
            <w:noProof/>
            <w:lang w:val="en-US" w:eastAsia="zh-CN"/>
          </w:rPr>
          <w:drawing>
            <wp:inline distT="0" distB="0" distL="0" distR="0" wp14:anchorId="2CF4F021" wp14:editId="6ABADB68">
              <wp:extent cx="2571750" cy="2533650"/>
              <wp:effectExtent l="0" t="0" r="0" b="0"/>
              <wp:docPr id="30" name="Picture 2" descr="color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lorpalet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1750" cy="2533650"/>
                      </a:xfrm>
                      <a:prstGeom prst="rect">
                        <a:avLst/>
                      </a:prstGeom>
                      <a:noFill/>
                      <a:ln>
                        <a:noFill/>
                      </a:ln>
                    </pic:spPr>
                  </pic:pic>
                </a:graphicData>
              </a:graphic>
            </wp:inline>
          </w:drawing>
        </w:r>
      </w:ins>
    </w:p>
    <w:p w:rsidR="00226894" w:rsidRDefault="000F29C5">
      <w:pPr>
        <w:pStyle w:val="Caption"/>
        <w:jc w:val="center"/>
        <w:rPr>
          <w:ins w:id="230" w:author="Jacky Li" w:date="2017-02-01T16:20:00Z"/>
        </w:rPr>
        <w:pPrChange w:id="231" w:author="Jacky Li" w:date="2017-02-01T16:20:00Z">
          <w:pPr/>
        </w:pPrChange>
      </w:pPr>
      <w:ins w:id="232" w:author="Jacky Li" w:date="2017-02-01T16:20:00Z">
        <w:r>
          <w:t xml:space="preserve">Figure </w:t>
        </w:r>
        <w:r>
          <w:fldChar w:fldCharType="begin"/>
        </w:r>
        <w:r>
          <w:instrText xml:space="preserve"> SEQ Figure \* ARABIC </w:instrText>
        </w:r>
      </w:ins>
      <w:r>
        <w:fldChar w:fldCharType="separate"/>
      </w:r>
      <w:ins w:id="233" w:author="Akemi" w:date="2017-02-01T18:14:00Z">
        <w:r w:rsidR="007479DB">
          <w:rPr>
            <w:noProof/>
          </w:rPr>
          <w:t>2</w:t>
        </w:r>
      </w:ins>
      <w:ins w:id="234" w:author="Jacky Li" w:date="2017-02-01T16:20:00Z">
        <w:r>
          <w:fldChar w:fldCharType="end"/>
        </w:r>
        <w:r>
          <w:t xml:space="preserve"> - Color Palette for Site</w:t>
        </w:r>
      </w:ins>
    </w:p>
    <w:p w:rsidR="00765508" w:rsidRPr="0008728C" w:rsidRDefault="00765508">
      <w:pPr>
        <w:jc w:val="center"/>
        <w:rPr>
          <w:ins w:id="235" w:author="Jacky Li" w:date="2017-02-01T16:23:00Z"/>
        </w:rPr>
        <w:pPrChange w:id="236" w:author="Jacky Li" w:date="2017-02-01T16:23:00Z">
          <w:pPr/>
        </w:pPrChange>
      </w:pPr>
      <w:ins w:id="237" w:author="Jacky Li" w:date="2017-02-01T16:23:00Z">
        <w:r>
          <w:fldChar w:fldCharType="begin"/>
        </w:r>
        <w:r>
          <w:instrText xml:space="preserve"> HYPERLINK "http://paletton.com/" \l "uid=13N0u0kk8my3y++c8zssob-F900" </w:instrText>
        </w:r>
        <w:r>
          <w:fldChar w:fldCharType="separate"/>
        </w:r>
        <w:r w:rsidRPr="0090286B">
          <w:rPr>
            <w:rStyle w:val="Hyperlink"/>
          </w:rPr>
          <w:t>Click here for the color palette link.</w:t>
        </w:r>
        <w:r>
          <w:fldChar w:fldCharType="end"/>
        </w:r>
      </w:ins>
    </w:p>
    <w:p w:rsidR="0090286B" w:rsidRDefault="0090286B" w:rsidP="0090286B">
      <w:pPr>
        <w:rPr>
          <w:ins w:id="238" w:author="Jacky Li" w:date="2017-02-01T16:21:00Z"/>
        </w:rPr>
      </w:pPr>
      <w:ins w:id="239" w:author="Jacky Li" w:date="2017-02-01T16:21:00Z">
        <w:del w:id="240" w:author="Akemi" w:date="2017-02-01T17:13:00Z">
          <w:r w:rsidDel="009E071D">
            <w:delText>Even though if not all</w:delText>
          </w:r>
        </w:del>
      </w:ins>
      <w:ins w:id="241" w:author="Akemi" w:date="2017-02-01T17:13:00Z">
        <w:r w:rsidR="009E071D">
          <w:t>If not all of</w:t>
        </w:r>
      </w:ins>
      <w:ins w:id="242" w:author="Jacky Li" w:date="2017-02-01T16:21:00Z">
        <w:r>
          <w:t xml:space="preserve"> these colors have enough contrast between them, countermeasures such as a</w:t>
        </w:r>
      </w:ins>
      <w:ins w:id="243" w:author="Jacky Li" w:date="2017-02-01T16:22:00Z">
        <w:r w:rsidR="00905AE1">
          <w:t>n</w:t>
        </w:r>
        <w:r>
          <w:t xml:space="preserve"> 80% opacity white background behind </w:t>
        </w:r>
      </w:ins>
      <w:ins w:id="244" w:author="Akemi" w:date="2017-02-01T17:13:00Z">
        <w:r w:rsidR="009E071D">
          <w:t xml:space="preserve">the </w:t>
        </w:r>
      </w:ins>
      <w:ins w:id="245" w:author="Jacky Li" w:date="2017-02-01T16:22:00Z">
        <w:r>
          <w:t>text will be utilized where</w:t>
        </w:r>
        <w:del w:id="246" w:author="Akemi" w:date="2017-02-01T17:13:00Z">
          <w:r w:rsidDel="009E071D">
            <w:delText>ver</w:delText>
          </w:r>
        </w:del>
        <w:r>
          <w:t xml:space="preserve"> needed.</w:t>
        </w:r>
      </w:ins>
      <w:ins w:id="247" w:author="Jacky Li" w:date="2017-02-01T16:21:00Z">
        <w:r>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48" w:author="Jacky Li" w:date="2017-02-01T16:26:00Z">
          <w:tblPr>
            <w:tblStyle w:val="TableGrid"/>
            <w:tblW w:w="0" w:type="auto"/>
            <w:tblLook w:val="04A0" w:firstRow="1" w:lastRow="0" w:firstColumn="1" w:lastColumn="0" w:noHBand="0" w:noVBand="1"/>
          </w:tblPr>
        </w:tblPrChange>
      </w:tblPr>
      <w:tblGrid>
        <w:gridCol w:w="4896"/>
        <w:gridCol w:w="4133"/>
        <w:tblGridChange w:id="249">
          <w:tblGrid>
            <w:gridCol w:w="4622"/>
            <w:gridCol w:w="4623"/>
          </w:tblGrid>
        </w:tblGridChange>
      </w:tblGrid>
      <w:tr w:rsidR="00562387" w:rsidTr="00562387">
        <w:trPr>
          <w:ins w:id="250" w:author="Jacky Li" w:date="2017-02-01T16:26:00Z"/>
        </w:trPr>
        <w:tc>
          <w:tcPr>
            <w:tcW w:w="4622" w:type="dxa"/>
            <w:tcPrChange w:id="251" w:author="Jacky Li" w:date="2017-02-01T16:26:00Z">
              <w:tcPr>
                <w:tcW w:w="4622" w:type="dxa"/>
              </w:tcPr>
            </w:tcPrChange>
          </w:tcPr>
          <w:p w:rsidR="00562387" w:rsidRDefault="00562387">
            <w:pPr>
              <w:keepNext/>
              <w:jc w:val="center"/>
              <w:rPr>
                <w:ins w:id="252" w:author="Jacky Li" w:date="2017-02-01T16:26:00Z"/>
              </w:rPr>
              <w:pPrChange w:id="253" w:author="Jacky Li" w:date="2017-02-01T16:26:00Z">
                <w:pPr>
                  <w:jc w:val="center"/>
                </w:pPr>
              </w:pPrChange>
            </w:pPr>
            <w:ins w:id="254" w:author="Jacky Li" w:date="2017-02-01T16:26:00Z">
              <w:r>
                <w:rPr>
                  <w:noProof/>
                  <w:lang w:val="en-US" w:eastAsia="zh-CN"/>
                </w:rPr>
                <w:drawing>
                  <wp:inline distT="0" distB="0" distL="0" distR="0" wp14:anchorId="6340604F" wp14:editId="7AC3453F">
                    <wp:extent cx="2970301" cy="4219575"/>
                    <wp:effectExtent l="0" t="0" r="1905" b="0"/>
                    <wp:docPr id="4" name="Picture 4" descr="C:\Users\Jacky\AppData\Local\Microsoft\Windows\INetCache\Content.Word\Website_Layout_Colo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cky\AppData\Local\Microsoft\Windows\INetCache\Content.Word\Website_Layout_Coloure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1330" cy="4221037"/>
                            </a:xfrm>
                            <a:prstGeom prst="rect">
                              <a:avLst/>
                            </a:prstGeom>
                            <a:noFill/>
                            <a:ln>
                              <a:noFill/>
                            </a:ln>
                          </pic:spPr>
                        </pic:pic>
                      </a:graphicData>
                    </a:graphic>
                  </wp:inline>
                </w:drawing>
              </w:r>
            </w:ins>
          </w:p>
          <w:p w:rsidR="00562387" w:rsidRDefault="00562387">
            <w:pPr>
              <w:pStyle w:val="Caption"/>
              <w:jc w:val="center"/>
              <w:rPr>
                <w:ins w:id="255" w:author="Jacky Li" w:date="2017-02-01T16:26:00Z"/>
              </w:rPr>
              <w:pPrChange w:id="256" w:author="Jacky Li" w:date="2017-02-01T16:26:00Z">
                <w:pPr>
                  <w:jc w:val="center"/>
                </w:pPr>
              </w:pPrChange>
            </w:pPr>
            <w:ins w:id="257" w:author="Jacky Li" w:date="2017-02-01T16:26:00Z">
              <w:r>
                <w:t xml:space="preserve">Figure </w:t>
              </w:r>
              <w:r>
                <w:fldChar w:fldCharType="begin"/>
              </w:r>
              <w:r>
                <w:instrText xml:space="preserve"> SEQ Figure \* ARABIC </w:instrText>
              </w:r>
            </w:ins>
            <w:r>
              <w:fldChar w:fldCharType="separate"/>
            </w:r>
            <w:ins w:id="258" w:author="Akemi" w:date="2017-02-01T18:14:00Z">
              <w:r w:rsidR="007479DB">
                <w:rPr>
                  <w:noProof/>
                </w:rPr>
                <w:t>3</w:t>
              </w:r>
            </w:ins>
            <w:ins w:id="259" w:author="Jacky Li" w:date="2017-02-01T16:26:00Z">
              <w:r>
                <w:fldChar w:fldCharType="end"/>
              </w:r>
              <w:r>
                <w:t xml:space="preserve"> - Sample Color Scheme for FrontPage</w:t>
              </w:r>
            </w:ins>
          </w:p>
        </w:tc>
        <w:tc>
          <w:tcPr>
            <w:tcW w:w="4623" w:type="dxa"/>
            <w:tcPrChange w:id="260" w:author="Jacky Li" w:date="2017-02-01T16:26:00Z">
              <w:tcPr>
                <w:tcW w:w="4623" w:type="dxa"/>
              </w:tcPr>
            </w:tcPrChange>
          </w:tcPr>
          <w:p w:rsidR="00562387" w:rsidRDefault="00427544">
            <w:pPr>
              <w:rPr>
                <w:ins w:id="261" w:author="Jacky Li" w:date="2017-02-01T16:28:00Z"/>
              </w:rPr>
              <w:pPrChange w:id="262" w:author="Jacky Li" w:date="2017-02-01T16:28:00Z">
                <w:pPr>
                  <w:jc w:val="center"/>
                </w:pPr>
              </w:pPrChange>
            </w:pPr>
            <w:ins w:id="263" w:author="Jacky Li" w:date="2017-02-01T16:27:00Z">
              <w:r>
                <w:t>As seen on the left, not all colors from the palette will be utilized, further elucidation</w:t>
              </w:r>
            </w:ins>
            <w:ins w:id="264" w:author="Jacky Li" w:date="2017-02-01T16:28:00Z">
              <w:r>
                <w:t xml:space="preserve"> in future versions will be available</w:t>
              </w:r>
            </w:ins>
            <w:ins w:id="265" w:author="Jacky Li" w:date="2017-02-01T16:27:00Z">
              <w:r>
                <w:t xml:space="preserve">. </w:t>
              </w:r>
            </w:ins>
          </w:p>
          <w:p w:rsidR="00B10A9D" w:rsidRDefault="00B10A9D">
            <w:pPr>
              <w:rPr>
                <w:ins w:id="266" w:author="Jacky Li" w:date="2017-02-01T16:28:00Z"/>
              </w:rPr>
              <w:pPrChange w:id="267" w:author="Jacky Li" w:date="2017-02-01T16:28:00Z">
                <w:pPr>
                  <w:jc w:val="center"/>
                </w:pPr>
              </w:pPrChange>
            </w:pPr>
          </w:p>
          <w:p w:rsidR="00562387" w:rsidRDefault="00B10A9D">
            <w:pPr>
              <w:rPr>
                <w:ins w:id="268" w:author="Jacky Li" w:date="2017-02-01T16:26:00Z"/>
              </w:rPr>
              <w:pPrChange w:id="269" w:author="Jacky Li" w:date="2017-02-01T16:28:00Z">
                <w:pPr>
                  <w:jc w:val="center"/>
                </w:pPr>
              </w:pPrChange>
            </w:pPr>
            <w:ins w:id="270" w:author="Jacky Li" w:date="2017-02-01T16:28:00Z">
              <w:r>
                <w:t>Contrasting colors will also be used for outstanding content</w:t>
              </w:r>
            </w:ins>
            <w:ins w:id="271" w:author="Jacky Li" w:date="2017-02-01T16:29:00Z">
              <w:r>
                <w:t xml:space="preserve">, if need be. </w:t>
              </w:r>
            </w:ins>
          </w:p>
        </w:tc>
      </w:tr>
    </w:tbl>
    <w:p w:rsidR="0090286B" w:rsidRPr="0090286B" w:rsidRDefault="0090286B">
      <w:pPr>
        <w:jc w:val="center"/>
        <w:rPr>
          <w:ins w:id="272" w:author="Simon Wu" w:date="2017-02-01T16:01:00Z"/>
          <w:del w:id="273" w:author="Jacky Li" w:date="2017-02-01T16:23:00Z"/>
        </w:rPr>
        <w:pPrChange w:id="274" w:author="Jacky Li" w:date="2017-02-01T16:29:00Z">
          <w:pPr/>
        </w:pPrChange>
      </w:pPr>
    </w:p>
    <w:p w:rsidR="002B77D3" w:rsidRDefault="002B77D3">
      <w:pPr>
        <w:jc w:val="center"/>
        <w:rPr>
          <w:ins w:id="275" w:author="Simon Wu" w:date="2017-02-01T16:08:00Z"/>
          <w:rFonts w:asciiTheme="majorHAnsi" w:eastAsiaTheme="majorEastAsia" w:hAnsiTheme="majorHAnsi" w:cstheme="majorBidi"/>
          <w:color w:val="2F5496" w:themeColor="accent1" w:themeShade="BF"/>
          <w:sz w:val="32"/>
          <w:szCs w:val="32"/>
        </w:rPr>
        <w:pPrChange w:id="276" w:author="Jacky Li" w:date="2017-02-01T16:29:00Z">
          <w:pPr/>
        </w:pPrChange>
      </w:pPr>
      <w:ins w:id="277" w:author="Simon Wu" w:date="2017-02-01T16:08:00Z">
        <w:r>
          <w:lastRenderedPageBreak/>
          <w:br w:type="page"/>
        </w:r>
      </w:ins>
    </w:p>
    <w:p w:rsidR="006019A4" w:rsidRDefault="00063B10">
      <w:pPr>
        <w:pStyle w:val="Heading2"/>
        <w:rPr>
          <w:ins w:id="278" w:author="Simon Wu" w:date="2017-02-01T16:02:00Z"/>
        </w:rPr>
        <w:pPrChange w:id="279" w:author="Simon Wu" w:date="2017-02-01T16:01:00Z">
          <w:pPr/>
        </w:pPrChange>
      </w:pPr>
      <w:bookmarkStart w:id="280" w:name="_Toc473735451"/>
      <w:ins w:id="281" w:author="Simon Wu" w:date="2017-02-01T16:02:00Z">
        <w:r>
          <w:lastRenderedPageBreak/>
          <w:t>PAGE LAYOUT</w:t>
        </w:r>
        <w:bookmarkEnd w:id="280"/>
      </w:ins>
    </w:p>
    <w:bookmarkStart w:id="282" w:name="_Toc473735452"/>
    <w:p w:rsidR="009A244C" w:rsidRPr="009A244C" w:rsidDel="009A244C" w:rsidRDefault="009A244C">
      <w:pPr>
        <w:pStyle w:val="Heading3"/>
        <w:rPr>
          <w:ins w:id="283" w:author="Simon Wu" w:date="2017-02-01T16:55:00Z"/>
          <w:del w:id="284" w:author="Akemi" w:date="2017-02-01T17:44:00Z"/>
          <w:b/>
          <w:u w:val="single"/>
        </w:rPr>
        <w:pPrChange w:id="285" w:author="Akemi" w:date="2017-02-01T17:33:00Z">
          <w:pPr/>
        </w:pPrChange>
      </w:pPr>
      <w:ins w:id="286" w:author="Akemi" w:date="2017-02-01T17:44:00Z">
        <w:r w:rsidRPr="006E36A9">
          <w:rPr>
            <w:noProof/>
            <w:lang w:val="en-US" w:eastAsia="zh-CN"/>
          </w:rPr>
          <mc:AlternateContent>
            <mc:Choice Requires="wps">
              <w:drawing>
                <wp:anchor distT="0" distB="0" distL="114300" distR="114300" simplePos="0" relativeHeight="251621376" behindDoc="0" locked="0" layoutInCell="1" allowOverlap="1" wp14:anchorId="088ECC7A" wp14:editId="1252FE9F">
                  <wp:simplePos x="0" y="0"/>
                  <wp:positionH relativeFrom="column">
                    <wp:posOffset>154940</wp:posOffset>
                  </wp:positionH>
                  <wp:positionV relativeFrom="paragraph">
                    <wp:posOffset>8296910</wp:posOffset>
                  </wp:positionV>
                  <wp:extent cx="5575935" cy="635"/>
                  <wp:effectExtent l="0" t="0" r="5715" b="18415"/>
                  <wp:wrapSquare wrapText="bothSides"/>
                  <wp:docPr id="6" name="Text Box 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rsidR="005146D1" w:rsidRPr="009E48AE" w:rsidRDefault="005146D1">
                              <w:pPr>
                                <w:pStyle w:val="Caption"/>
                                <w:jc w:val="center"/>
                                <w:rPr>
                                  <w:u w:val="single"/>
                                </w:rPr>
                                <w:pPrChange w:id="287" w:author="Akemi" w:date="2017-02-01T17:44:00Z">
                                  <w:pPr>
                                    <w:pStyle w:val="Heading3"/>
                                  </w:pPr>
                                </w:pPrChange>
                              </w:pPr>
                              <w:ins w:id="288" w:author="Akemi" w:date="2017-02-01T17:44:00Z">
                                <w:r>
                                  <w:t xml:space="preserve">Figure </w:t>
                                </w:r>
                                <w:r>
                                  <w:fldChar w:fldCharType="begin"/>
                                </w:r>
                                <w:r>
                                  <w:instrText xml:space="preserve"> SEQ Figure \* ARABIC </w:instrText>
                                </w:r>
                              </w:ins>
                              <w:r>
                                <w:fldChar w:fldCharType="separate"/>
                              </w:r>
                              <w:ins w:id="289" w:author="Akemi" w:date="2017-02-01T18:14:00Z">
                                <w:r w:rsidR="007479DB">
                                  <w:rPr>
                                    <w:noProof/>
                                  </w:rPr>
                                  <w:t>4</w:t>
                                </w:r>
                              </w:ins>
                              <w:ins w:id="290" w:author="Akemi" w:date="2017-02-01T17:44:00Z">
                                <w:r>
                                  <w:fldChar w:fldCharType="end"/>
                                </w:r>
                                <w:r>
                                  <w:t xml:space="preserve"> - The homepage will show the interactive BCIT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8ECC7A" id="_x0000_t202" coordsize="21600,21600" o:spt="202" path="m,l,21600r21600,l21600,xe">
                  <v:stroke joinstyle="miter"/>
                  <v:path gradientshapeok="t" o:connecttype="rect"/>
                </v:shapetype>
                <v:shape id="Text Box 6" o:spid="_x0000_s1026" type="#_x0000_t202" style="position:absolute;margin-left:12.2pt;margin-top:653.3pt;width:439.0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" stroked="f">
                  <v:textbox style="mso-fit-shape-to-text:t" inset="0,0,0,0">
                    <w:txbxContent>
                      <w:p w:rsidR="005146D1" w:rsidRPr="009E48AE" w:rsidRDefault="005146D1">
                        <w:pPr>
                          <w:pStyle w:val="Caption"/>
                          <w:jc w:val="center"/>
                          <w:rPr>
                            <w:u w:val="single"/>
                          </w:rPr>
                          <w:pPrChange w:id="359" w:author="Akemi" w:date="2017-02-01T17:44:00Z">
                            <w:pPr>
                              <w:pStyle w:val="Heading3"/>
                            </w:pPr>
                          </w:pPrChange>
                        </w:pPr>
                        <w:ins w:id="360" w:author="Akemi" w:date="2017-02-01T17:44:00Z">
                          <w:r>
                            <w:t xml:space="preserve">Figure </w:t>
                          </w:r>
                          <w:r>
                            <w:fldChar w:fldCharType="begin"/>
                          </w:r>
                          <w:r>
                            <w:instrText xml:space="preserve"> SEQ Figure \* ARABIC </w:instrText>
                          </w:r>
                        </w:ins>
                        <w:r>
                          <w:fldChar w:fldCharType="separate"/>
                        </w:r>
                        <w:ins w:id="361" w:author="Akemi" w:date="2017-02-01T18:14:00Z">
                          <w:r w:rsidR="007479DB">
                            <w:rPr>
                              <w:noProof/>
                            </w:rPr>
                            <w:t>4</w:t>
                          </w:r>
                        </w:ins>
                        <w:ins w:id="362" w:author="Akemi" w:date="2017-02-01T17:44:00Z">
                          <w:r>
                            <w:fldChar w:fldCharType="end"/>
                          </w:r>
                          <w:r>
                            <w:t xml:space="preserve"> - The homepage will show the interactive BCIT map.</w:t>
                          </w:r>
                        </w:ins>
                      </w:p>
                    </w:txbxContent>
                  </v:textbox>
                  <w10:wrap type="square"/>
                </v:shape>
              </w:pict>
            </mc:Fallback>
          </mc:AlternateContent>
        </w:r>
      </w:ins>
      <w:ins w:id="291" w:author="Akemi" w:date="2017-02-01T17:42:00Z">
        <w:r>
          <w:rPr>
            <w:noProof/>
            <w:lang w:val="en-US" w:eastAsia="zh-CN"/>
            <w:rPrChange w:id="292" w:author="Unknown">
              <w:rPr>
                <w:noProof/>
                <w:lang w:val="en-US" w:eastAsia="zh-CN"/>
              </w:rPr>
            </w:rPrChange>
          </w:rPr>
          <w:drawing>
            <wp:anchor distT="0" distB="0" distL="114300" distR="114300" simplePos="0" relativeHeight="251619328" behindDoc="0" locked="0" layoutInCell="1" allowOverlap="1" wp14:anchorId="24B3EF0E" wp14:editId="1FB210CF">
              <wp:simplePos x="0" y="0"/>
              <wp:positionH relativeFrom="column">
                <wp:posOffset>155275</wp:posOffset>
              </wp:positionH>
              <wp:positionV relativeFrom="paragraph">
                <wp:posOffset>303590</wp:posOffset>
              </wp:positionV>
              <wp:extent cx="5575935" cy="7936230"/>
              <wp:effectExtent l="0" t="0" r="5715"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18">
                        <a:extLst>
                          <a:ext uri="{28A0092B-C50C-407E-A947-70E740481C1C}">
                            <a14:useLocalDpi xmlns:a14="http://schemas.microsoft.com/office/drawing/2010/main" val="0"/>
                          </a:ext>
                        </a:extLst>
                      </a:blip>
                      <a:stretch>
                        <a:fillRect/>
                      </a:stretch>
                    </pic:blipFill>
                    <pic:spPr>
                      <a:xfrm>
                        <a:off x="0" y="0"/>
                        <a:ext cx="5575935" cy="7936230"/>
                      </a:xfrm>
                      <a:prstGeom prst="rect">
                        <a:avLst/>
                      </a:prstGeom>
                    </pic:spPr>
                  </pic:pic>
                </a:graphicData>
              </a:graphic>
            </wp:anchor>
          </w:drawing>
        </w:r>
      </w:ins>
      <w:ins w:id="293" w:author="Simon Wu" w:date="2017-02-01T16:04:00Z">
        <w:r w:rsidR="006019A4" w:rsidRPr="005902E2">
          <w:rPr>
            <w:b/>
            <w:u w:val="single"/>
          </w:rPr>
          <w:t>HOME</w:t>
        </w:r>
      </w:ins>
      <w:bookmarkEnd w:id="282"/>
    </w:p>
    <w:p w:rsidR="009D3A0A" w:rsidDel="008E2DF8" w:rsidRDefault="008E2DF8">
      <w:pPr>
        <w:pStyle w:val="Heading3"/>
        <w:rPr>
          <w:del w:id="294" w:author="Unknown"/>
        </w:rPr>
        <w:pPrChange w:id="295" w:author="Akemi" w:date="2017-02-01T17:44:00Z">
          <w:pPr/>
        </w:pPrChange>
      </w:pPr>
      <w:ins w:id="296" w:author="Akemi" w:date="2017-02-01T19:18:00Z">
        <w:r w:rsidRPr="006E36A9">
          <w:rPr>
            <w:noProof/>
            <w:lang w:val="en-US" w:eastAsia="zh-CN"/>
          </w:rPr>
          <w:lastRenderedPageBreak/>
          <w:drawing>
            <wp:anchor distT="0" distB="0" distL="114300" distR="114300" simplePos="0" relativeHeight="251682816" behindDoc="0" locked="0" layoutInCell="1" allowOverlap="1" wp14:anchorId="4F8DC5BB" wp14:editId="5CB022FD">
              <wp:simplePos x="0" y="0"/>
              <wp:positionH relativeFrom="column">
                <wp:posOffset>19050</wp:posOffset>
              </wp:positionH>
              <wp:positionV relativeFrom="paragraph">
                <wp:posOffset>304800</wp:posOffset>
              </wp:positionV>
              <wp:extent cx="5733415" cy="8258810"/>
              <wp:effectExtent l="0" t="0" r="635"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ome_PRINT.jpg"/>
                      <pic:cNvPicPr/>
                    </pic:nvPicPr>
                    <pic:blipFill>
                      <a:blip r:embed="rId19">
                        <a:extLst>
                          <a:ext uri="{28A0092B-C50C-407E-A947-70E740481C1C}">
                            <a14:useLocalDpi xmlns:a14="http://schemas.microsoft.com/office/drawing/2010/main" val="0"/>
                          </a:ext>
                        </a:extLst>
                      </a:blip>
                      <a:stretch>
                        <a:fillRect/>
                      </a:stretch>
                    </pic:blipFill>
                    <pic:spPr>
                      <a:xfrm>
                        <a:off x="0" y="0"/>
                        <a:ext cx="5733415" cy="8258810"/>
                      </a:xfrm>
                      <a:prstGeom prst="rect">
                        <a:avLst/>
                      </a:prstGeom>
                    </pic:spPr>
                  </pic:pic>
                </a:graphicData>
              </a:graphic>
            </wp:anchor>
          </w:drawing>
        </w:r>
        <w:r w:rsidRPr="00000317">
          <w:t>HOME (PRINT PAGE)</w:t>
        </w:r>
      </w:ins>
    </w:p>
    <w:p w:rsidR="008E2DF8" w:rsidRPr="008E2DF8" w:rsidRDefault="008E2DF8">
      <w:pPr>
        <w:rPr>
          <w:ins w:id="297" w:author="Akemi" w:date="2017-02-01T19:18:00Z"/>
          <w:rPrChange w:id="298" w:author="Akemi" w:date="2017-02-01T19:18:00Z">
            <w:rPr>
              <w:ins w:id="299" w:author="Akemi" w:date="2017-02-01T19:18:00Z"/>
              <w:rFonts w:asciiTheme="majorHAnsi" w:eastAsiaTheme="majorEastAsia" w:hAnsiTheme="majorHAnsi" w:cstheme="majorBidi"/>
              <w:b/>
              <w:color w:val="2F5496" w:themeColor="accent1" w:themeShade="BF"/>
              <w:sz w:val="28"/>
              <w:szCs w:val="28"/>
              <w:u w:val="single"/>
            </w:rPr>
          </w:rPrChange>
        </w:rPr>
      </w:pPr>
    </w:p>
    <w:bookmarkStart w:id="300" w:name="_Toc473735453"/>
    <w:p w:rsidR="002B77D3" w:rsidDel="005146D1" w:rsidRDefault="005146D1">
      <w:pPr>
        <w:pStyle w:val="Heading3"/>
        <w:rPr>
          <w:ins w:id="301" w:author="Simon Wu" w:date="2017-02-01T16:55:00Z"/>
          <w:del w:id="302" w:author="Akemi" w:date="2017-02-01T17:51:00Z"/>
          <w:b/>
          <w:u w:val="single"/>
        </w:rPr>
        <w:pPrChange w:id="303" w:author="Simon Wu" w:date="2017-02-01T16:06:00Z">
          <w:pPr/>
        </w:pPrChange>
      </w:pPr>
      <w:ins w:id="304" w:author="Akemi" w:date="2017-02-01T17:51:00Z">
        <w:r w:rsidRPr="006E36A9">
          <w:rPr>
            <w:noProof/>
            <w:lang w:val="en-US" w:eastAsia="zh-CN"/>
          </w:rPr>
          <w:lastRenderedPageBreak/>
          <mc:AlternateContent>
            <mc:Choice Requires="wps">
              <w:drawing>
                <wp:anchor distT="0" distB="0" distL="114300" distR="114300" simplePos="0" relativeHeight="251631616" behindDoc="0" locked="0" layoutInCell="1" allowOverlap="1" wp14:anchorId="55C7DB1A" wp14:editId="17F105AC">
                  <wp:simplePos x="0" y="0"/>
                  <wp:positionH relativeFrom="column">
                    <wp:posOffset>0</wp:posOffset>
                  </wp:positionH>
                  <wp:positionV relativeFrom="paragraph">
                    <wp:posOffset>8521065</wp:posOffset>
                  </wp:positionV>
                  <wp:extent cx="5733415" cy="635"/>
                  <wp:effectExtent l="0" t="0" r="635" b="18415"/>
                  <wp:wrapSquare wrapText="bothSides"/>
                  <wp:docPr id="8" name="Text Box 8"/>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5146D1" w:rsidRPr="00B82AEB" w:rsidRDefault="005146D1">
                              <w:pPr>
                                <w:pStyle w:val="Caption"/>
                                <w:jc w:val="center"/>
                                <w:rPr>
                                  <w:noProof/>
                                </w:rPr>
                                <w:pPrChange w:id="305" w:author="Akemi" w:date="2017-02-01T17:51:00Z">
                                  <w:pPr>
                                    <w:pStyle w:val="Heading3"/>
                                  </w:pPr>
                                </w:pPrChange>
                              </w:pPr>
                              <w:ins w:id="306" w:author="Akemi" w:date="2017-02-01T17:51:00Z">
                                <w:r>
                                  <w:t xml:space="preserve">Figure </w:t>
                                </w:r>
                                <w:r>
                                  <w:fldChar w:fldCharType="begin"/>
                                </w:r>
                                <w:r>
                                  <w:instrText xml:space="preserve"> SEQ Figure \* ARABIC </w:instrText>
                                </w:r>
                              </w:ins>
                              <w:r>
                                <w:fldChar w:fldCharType="separate"/>
                              </w:r>
                              <w:ins w:id="307" w:author="Akemi" w:date="2017-02-01T18:14:00Z">
                                <w:r w:rsidR="007479DB">
                                  <w:rPr>
                                    <w:noProof/>
                                  </w:rPr>
                                  <w:t>5</w:t>
                                </w:r>
                              </w:ins>
                              <w:ins w:id="308" w:author="Akemi" w:date="2017-02-01T17:51:00Z">
                                <w:r>
                                  <w:fldChar w:fldCharType="end"/>
                                </w:r>
                                <w:r>
                                  <w:t>- This page is available once the user selects the desired building.</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7DB1A" id="Text Box 8" o:spid="_x0000_s1027" type="#_x0000_t202" style="position:absolute;margin-left:0;margin-top:670.95pt;width:451.4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R0tLQIAAGQ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" stroked="f">
                  <v:textbox style="mso-fit-shape-to-text:t" inset="0,0,0,0">
                    <w:txbxContent>
                      <w:p w:rsidR="005146D1" w:rsidRPr="00B82AEB" w:rsidRDefault="005146D1">
                        <w:pPr>
                          <w:pStyle w:val="Caption"/>
                          <w:jc w:val="center"/>
                          <w:rPr>
                            <w:noProof/>
                          </w:rPr>
                          <w:pPrChange w:id="381" w:author="Akemi" w:date="2017-02-01T17:51:00Z">
                            <w:pPr>
                              <w:pStyle w:val="Heading3"/>
                            </w:pPr>
                          </w:pPrChange>
                        </w:pPr>
                        <w:ins w:id="382" w:author="Akemi" w:date="2017-02-01T17:51:00Z">
                          <w:r>
                            <w:t xml:space="preserve">Figure </w:t>
                          </w:r>
                          <w:r>
                            <w:fldChar w:fldCharType="begin"/>
                          </w:r>
                          <w:r>
                            <w:instrText xml:space="preserve"> SEQ Figure \* ARABIC </w:instrText>
                          </w:r>
                        </w:ins>
                        <w:r>
                          <w:fldChar w:fldCharType="separate"/>
                        </w:r>
                        <w:ins w:id="383" w:author="Akemi" w:date="2017-02-01T18:14:00Z">
                          <w:r w:rsidR="007479DB">
                            <w:rPr>
                              <w:noProof/>
                            </w:rPr>
                            <w:t>5</w:t>
                          </w:r>
                        </w:ins>
                        <w:ins w:id="384" w:author="Akemi" w:date="2017-02-01T17:51:00Z">
                          <w:r>
                            <w:fldChar w:fldCharType="end"/>
                          </w:r>
                          <w:r>
                            <w:t>- This page is available once the user selects the desired building.</w:t>
                          </w:r>
                        </w:ins>
                      </w:p>
                    </w:txbxContent>
                  </v:textbox>
                  <w10:wrap type="square"/>
                </v:shape>
              </w:pict>
            </mc:Fallback>
          </mc:AlternateContent>
        </w:r>
      </w:ins>
      <w:ins w:id="309" w:author="Akemi" w:date="2017-02-01T17:50:00Z">
        <w:r>
          <w:rPr>
            <w:noProof/>
            <w:lang w:val="en-US" w:eastAsia="zh-CN"/>
            <w:rPrChange w:id="310" w:author="Unknown">
              <w:rPr>
                <w:noProof/>
                <w:lang w:val="en-US" w:eastAsia="zh-CN"/>
              </w:rPr>
            </w:rPrChange>
          </w:rPr>
          <w:drawing>
            <wp:anchor distT="0" distB="0" distL="114300" distR="114300" simplePos="0" relativeHeight="251627520" behindDoc="0" locked="0" layoutInCell="1" allowOverlap="1" wp14:anchorId="5FEAAD34" wp14:editId="64E8BD36">
              <wp:simplePos x="0" y="0"/>
              <wp:positionH relativeFrom="column">
                <wp:posOffset>0</wp:posOffset>
              </wp:positionH>
              <wp:positionV relativeFrom="paragraph">
                <wp:posOffset>303589</wp:posOffset>
              </wp:positionV>
              <wp:extent cx="5733415" cy="8160385"/>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uildingsInfo.jpg"/>
                      <pic:cNvPicPr/>
                    </pic:nvPicPr>
                    <pic:blipFill>
                      <a:blip r:embed="rId20">
                        <a:extLst>
                          <a:ext uri="{28A0092B-C50C-407E-A947-70E740481C1C}">
                            <a14:useLocalDpi xmlns:a14="http://schemas.microsoft.com/office/drawing/2010/main" val="0"/>
                          </a:ext>
                        </a:extLst>
                      </a:blip>
                      <a:stretch>
                        <a:fillRect/>
                      </a:stretch>
                    </pic:blipFill>
                    <pic:spPr>
                      <a:xfrm>
                        <a:off x="0" y="0"/>
                        <a:ext cx="5733415" cy="8160385"/>
                      </a:xfrm>
                      <a:prstGeom prst="rect">
                        <a:avLst/>
                      </a:prstGeom>
                    </pic:spPr>
                  </pic:pic>
                </a:graphicData>
              </a:graphic>
            </wp:anchor>
          </w:drawing>
        </w:r>
      </w:ins>
      <w:ins w:id="311" w:author="Simon Wu" w:date="2017-02-01T16:06:00Z">
        <w:r w:rsidR="002B77D3" w:rsidRPr="005902E2">
          <w:rPr>
            <w:b/>
            <w:u w:val="single"/>
          </w:rPr>
          <w:t>BUILDINGS INFO</w:t>
        </w:r>
      </w:ins>
      <w:bookmarkEnd w:id="300"/>
    </w:p>
    <w:p w:rsidR="009D3A0A" w:rsidDel="008E2DF8" w:rsidRDefault="00457E88">
      <w:pPr>
        <w:pStyle w:val="Heading3"/>
        <w:rPr>
          <w:del w:id="312" w:author="Unknown"/>
        </w:rPr>
        <w:pPrChange w:id="313" w:author="Akemi" w:date="2017-02-01T17:51:00Z">
          <w:pPr/>
        </w:pPrChange>
      </w:pPr>
      <w:ins w:id="314" w:author="Akemi" w:date="2017-02-01T19:19:00Z">
        <w:r w:rsidRPr="006E36A9">
          <w:rPr>
            <w:noProof/>
            <w:lang w:val="en-US" w:eastAsia="zh-CN"/>
          </w:rPr>
          <w:lastRenderedPageBreak/>
          <w:drawing>
            <wp:anchor distT="0" distB="0" distL="114300" distR="114300" simplePos="0" relativeHeight="251685888" behindDoc="0" locked="0" layoutInCell="1" allowOverlap="1" wp14:anchorId="3031B5AD" wp14:editId="33005BF7">
              <wp:simplePos x="0" y="0"/>
              <wp:positionH relativeFrom="column">
                <wp:posOffset>0</wp:posOffset>
              </wp:positionH>
              <wp:positionV relativeFrom="paragraph">
                <wp:posOffset>323850</wp:posOffset>
              </wp:positionV>
              <wp:extent cx="5733415" cy="8235315"/>
              <wp:effectExtent l="0" t="0" r="63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ildingsInfo_PRINT.jpg"/>
                      <pic:cNvPicPr/>
                    </pic:nvPicPr>
                    <pic:blipFill>
                      <a:blip r:embed="rId21">
                        <a:extLst>
                          <a:ext uri="{28A0092B-C50C-407E-A947-70E740481C1C}">
                            <a14:useLocalDpi xmlns:a14="http://schemas.microsoft.com/office/drawing/2010/main" val="0"/>
                          </a:ext>
                        </a:extLst>
                      </a:blip>
                      <a:stretch>
                        <a:fillRect/>
                      </a:stretch>
                    </pic:blipFill>
                    <pic:spPr>
                      <a:xfrm>
                        <a:off x="0" y="0"/>
                        <a:ext cx="5733415" cy="8235315"/>
                      </a:xfrm>
                      <a:prstGeom prst="rect">
                        <a:avLst/>
                      </a:prstGeom>
                    </pic:spPr>
                  </pic:pic>
                </a:graphicData>
              </a:graphic>
            </wp:anchor>
          </w:drawing>
        </w:r>
        <w:r w:rsidR="008E2DF8">
          <w:t>BUILDINGS INFO (PRINT PAGE)</w:t>
        </w:r>
      </w:ins>
    </w:p>
    <w:p w:rsidR="008E2DF8" w:rsidRPr="008E2DF8" w:rsidRDefault="008E2DF8">
      <w:pPr>
        <w:rPr>
          <w:ins w:id="315" w:author="Akemi" w:date="2017-02-01T19:19:00Z"/>
          <w:rPrChange w:id="316" w:author="Akemi" w:date="2017-02-01T19:19:00Z">
            <w:rPr>
              <w:ins w:id="317" w:author="Akemi" w:date="2017-02-01T19:19:00Z"/>
              <w:b/>
              <w:u w:val="single"/>
            </w:rPr>
          </w:rPrChange>
        </w:rPr>
      </w:pPr>
    </w:p>
    <w:bookmarkStart w:id="318" w:name="_Toc473735454"/>
    <w:p w:rsidR="002B77D3" w:rsidDel="005146D1" w:rsidRDefault="005146D1">
      <w:pPr>
        <w:pStyle w:val="Heading3"/>
        <w:rPr>
          <w:ins w:id="319" w:author="Simon Wu" w:date="2017-02-01T16:55:00Z"/>
          <w:del w:id="320" w:author="Akemi" w:date="2017-02-01T17:54:00Z"/>
          <w:b/>
          <w:u w:val="single"/>
        </w:rPr>
        <w:pPrChange w:id="321" w:author="Simon Wu" w:date="2017-02-01T16:07:00Z">
          <w:pPr/>
        </w:pPrChange>
      </w:pPr>
      <w:ins w:id="322" w:author="Akemi" w:date="2017-02-01T17:53:00Z">
        <w:r w:rsidRPr="006E36A9">
          <w:rPr>
            <w:noProof/>
            <w:lang w:val="en-US" w:eastAsia="zh-CN"/>
          </w:rPr>
          <w:lastRenderedPageBreak/>
          <mc:AlternateContent>
            <mc:Choice Requires="wps">
              <w:drawing>
                <wp:anchor distT="0" distB="0" distL="114300" distR="114300" simplePos="0" relativeHeight="251639808" behindDoc="0" locked="0" layoutInCell="1" allowOverlap="1" wp14:anchorId="4C55FD85" wp14:editId="47EDD268">
                  <wp:simplePos x="0" y="0"/>
                  <wp:positionH relativeFrom="column">
                    <wp:posOffset>0</wp:posOffset>
                  </wp:positionH>
                  <wp:positionV relativeFrom="paragraph">
                    <wp:posOffset>8512175</wp:posOffset>
                  </wp:positionV>
                  <wp:extent cx="5733415" cy="635"/>
                  <wp:effectExtent l="0" t="0" r="635" b="18415"/>
                  <wp:wrapSquare wrapText="bothSides"/>
                  <wp:docPr id="10" name="Text Box 10"/>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5146D1" w:rsidRPr="00E50D24" w:rsidRDefault="005146D1">
                              <w:pPr>
                                <w:pStyle w:val="Caption"/>
                                <w:jc w:val="center"/>
                                <w:rPr>
                                  <w:noProof/>
                                </w:rPr>
                                <w:pPrChange w:id="323" w:author="Akemi" w:date="2017-02-01T17:53:00Z">
                                  <w:pPr>
                                    <w:pStyle w:val="Heading3"/>
                                  </w:pPr>
                                </w:pPrChange>
                              </w:pPr>
                              <w:ins w:id="324" w:author="Akemi" w:date="2017-02-01T17:53:00Z">
                                <w:r>
                                  <w:t xml:space="preserve">Figure </w:t>
                                </w:r>
                                <w:r>
                                  <w:fldChar w:fldCharType="begin"/>
                                </w:r>
                                <w:r>
                                  <w:instrText xml:space="preserve"> SEQ Figure \* ARABIC </w:instrText>
                                </w:r>
                              </w:ins>
                              <w:r>
                                <w:fldChar w:fldCharType="separate"/>
                              </w:r>
                              <w:ins w:id="325" w:author="Akemi" w:date="2017-02-01T18:14:00Z">
                                <w:r w:rsidR="007479DB">
                                  <w:rPr>
                                    <w:noProof/>
                                  </w:rPr>
                                  <w:t>6</w:t>
                                </w:r>
                              </w:ins>
                              <w:ins w:id="326" w:author="Akemi" w:date="2017-02-01T17:53:00Z">
                                <w:r>
                                  <w:fldChar w:fldCharType="end"/>
                                </w:r>
                                <w:r>
                                  <w:t xml:space="preserve"> - This is an option for users who may want to search by building rather than where they are.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5FD85" id="Text Box 10" o:spid="_x0000_s1028" type="#_x0000_t202" style="position:absolute;margin-left:0;margin-top:670.25pt;width:451.4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" stroked="f">
                  <v:textbox style="mso-fit-shape-to-text:t" inset="0,0,0,0">
                    <w:txbxContent>
                      <w:p w:rsidR="005146D1" w:rsidRPr="00E50D24" w:rsidRDefault="005146D1">
                        <w:pPr>
                          <w:pStyle w:val="Caption"/>
                          <w:jc w:val="center"/>
                          <w:rPr>
                            <w:noProof/>
                          </w:rPr>
                          <w:pPrChange w:id="403" w:author="Akemi" w:date="2017-02-01T17:53:00Z">
                            <w:pPr>
                              <w:pStyle w:val="Heading3"/>
                            </w:pPr>
                          </w:pPrChange>
                        </w:pPr>
                        <w:ins w:id="404" w:author="Akemi" w:date="2017-02-01T17:53:00Z">
                          <w:r>
                            <w:t xml:space="preserve">Figure </w:t>
                          </w:r>
                          <w:r>
                            <w:fldChar w:fldCharType="begin"/>
                          </w:r>
                          <w:r>
                            <w:instrText xml:space="preserve"> SEQ Figure \* ARABIC </w:instrText>
                          </w:r>
                        </w:ins>
                        <w:r>
                          <w:fldChar w:fldCharType="separate"/>
                        </w:r>
                        <w:ins w:id="405" w:author="Akemi" w:date="2017-02-01T18:14:00Z">
                          <w:r w:rsidR="007479DB">
                            <w:rPr>
                              <w:noProof/>
                            </w:rPr>
                            <w:t>6</w:t>
                          </w:r>
                        </w:ins>
                        <w:ins w:id="406" w:author="Akemi" w:date="2017-02-01T17:53:00Z">
                          <w:r>
                            <w:fldChar w:fldCharType="end"/>
                          </w:r>
                          <w:r>
                            <w:t xml:space="preserve"> - This is an option for users who may want to search by building rather than where they are.</w:t>
                          </w:r>
                        </w:ins>
                      </w:p>
                    </w:txbxContent>
                  </v:textbox>
                  <w10:wrap type="square"/>
                </v:shape>
              </w:pict>
            </mc:Fallback>
          </mc:AlternateContent>
        </w:r>
      </w:ins>
      <w:ins w:id="327" w:author="Akemi" w:date="2017-02-01T17:51:00Z">
        <w:r>
          <w:rPr>
            <w:noProof/>
            <w:lang w:val="en-US" w:eastAsia="zh-CN"/>
            <w:rPrChange w:id="328" w:author="Unknown">
              <w:rPr>
                <w:noProof/>
                <w:lang w:val="en-US" w:eastAsia="zh-CN"/>
              </w:rPr>
            </w:rPrChange>
          </w:rPr>
          <w:drawing>
            <wp:anchor distT="0" distB="0" distL="114300" distR="114300" simplePos="0" relativeHeight="251636736" behindDoc="0" locked="0" layoutInCell="1" allowOverlap="1" wp14:anchorId="1CDB74C4" wp14:editId="4FEA84E3">
              <wp:simplePos x="0" y="0"/>
              <wp:positionH relativeFrom="column">
                <wp:posOffset>0</wp:posOffset>
              </wp:positionH>
              <wp:positionV relativeFrom="paragraph">
                <wp:posOffset>316451</wp:posOffset>
              </wp:positionV>
              <wp:extent cx="5733415" cy="8138795"/>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ildingsHome.jpg"/>
                      <pic:cNvPicPr/>
                    </pic:nvPicPr>
                    <pic:blipFill>
                      <a:blip r:embed="rId22">
                        <a:extLst>
                          <a:ext uri="{28A0092B-C50C-407E-A947-70E740481C1C}">
                            <a14:useLocalDpi xmlns:a14="http://schemas.microsoft.com/office/drawing/2010/main" val="0"/>
                          </a:ext>
                        </a:extLst>
                      </a:blip>
                      <a:stretch>
                        <a:fillRect/>
                      </a:stretch>
                    </pic:blipFill>
                    <pic:spPr>
                      <a:xfrm>
                        <a:off x="0" y="0"/>
                        <a:ext cx="5733415" cy="8138795"/>
                      </a:xfrm>
                      <a:prstGeom prst="rect">
                        <a:avLst/>
                      </a:prstGeom>
                    </pic:spPr>
                  </pic:pic>
                </a:graphicData>
              </a:graphic>
            </wp:anchor>
          </w:drawing>
        </w:r>
      </w:ins>
      <w:ins w:id="329" w:author="Simon Wu" w:date="2017-02-01T16:07:00Z">
        <w:r w:rsidR="002B77D3" w:rsidRPr="002B77D3">
          <w:rPr>
            <w:b/>
            <w:u w:val="single"/>
            <w:rPrChange w:id="330" w:author="Simon Wu" w:date="2017-02-01T16:07:00Z">
              <w:rPr/>
            </w:rPrChange>
          </w:rPr>
          <w:t>BUILDINGS</w:t>
        </w:r>
      </w:ins>
      <w:bookmarkEnd w:id="318"/>
    </w:p>
    <w:p w:rsidR="009D3A0A" w:rsidDel="00457E88" w:rsidRDefault="00457E88">
      <w:pPr>
        <w:pStyle w:val="Heading3"/>
        <w:rPr>
          <w:del w:id="331" w:author="Unknown"/>
          <w:rFonts w:cstheme="majorHAnsi"/>
        </w:rPr>
        <w:pPrChange w:id="332" w:author="Akemi" w:date="2017-02-01T17:54:00Z">
          <w:pPr/>
        </w:pPrChange>
      </w:pPr>
      <w:ins w:id="333" w:author="Akemi" w:date="2017-02-01T19:20:00Z">
        <w:r w:rsidRPr="006E36A9">
          <w:rPr>
            <w:rFonts w:cstheme="majorHAnsi"/>
            <w:noProof/>
            <w:lang w:val="en-US" w:eastAsia="zh-CN"/>
          </w:rPr>
          <w:lastRenderedPageBreak/>
          <w:drawing>
            <wp:anchor distT="0" distB="0" distL="114300" distR="114300" simplePos="0" relativeHeight="251687936" behindDoc="0" locked="0" layoutInCell="1" allowOverlap="1" wp14:anchorId="04CB71EE" wp14:editId="780645E5">
              <wp:simplePos x="0" y="0"/>
              <wp:positionH relativeFrom="column">
                <wp:posOffset>0</wp:posOffset>
              </wp:positionH>
              <wp:positionV relativeFrom="paragraph">
                <wp:posOffset>361950</wp:posOffset>
              </wp:positionV>
              <wp:extent cx="5733415" cy="8258810"/>
              <wp:effectExtent l="0" t="0" r="635"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uildingsHome_PRINT.jpg"/>
                      <pic:cNvPicPr/>
                    </pic:nvPicPr>
                    <pic:blipFill>
                      <a:blip r:embed="rId23">
                        <a:extLst>
                          <a:ext uri="{28A0092B-C50C-407E-A947-70E740481C1C}">
                            <a14:useLocalDpi xmlns:a14="http://schemas.microsoft.com/office/drawing/2010/main" val="0"/>
                          </a:ext>
                        </a:extLst>
                      </a:blip>
                      <a:stretch>
                        <a:fillRect/>
                      </a:stretch>
                    </pic:blipFill>
                    <pic:spPr>
                      <a:xfrm>
                        <a:off x="0" y="0"/>
                        <a:ext cx="5733415" cy="8258810"/>
                      </a:xfrm>
                      <a:prstGeom prst="rect">
                        <a:avLst/>
                      </a:prstGeom>
                    </pic:spPr>
                  </pic:pic>
                </a:graphicData>
              </a:graphic>
            </wp:anchor>
          </w:drawing>
        </w:r>
      </w:ins>
      <w:ins w:id="334" w:author="Akemi" w:date="2017-02-01T19:19:00Z">
        <w:r w:rsidRPr="00000317">
          <w:rPr>
            <w:rFonts w:cstheme="majorHAnsi"/>
          </w:rPr>
          <w:t>BUILDINGS (PRINT_PAGE)</w:t>
        </w:r>
      </w:ins>
    </w:p>
    <w:p w:rsidR="00457E88" w:rsidRPr="00457E88" w:rsidRDefault="00457E88">
      <w:pPr>
        <w:rPr>
          <w:ins w:id="335" w:author="Akemi" w:date="2017-02-01T19:20:00Z"/>
          <w:rPrChange w:id="336" w:author="Akemi" w:date="2017-02-01T19:20:00Z">
            <w:rPr>
              <w:ins w:id="337" w:author="Akemi" w:date="2017-02-01T19:20:00Z"/>
              <w:rFonts w:asciiTheme="majorHAnsi" w:eastAsiaTheme="majorEastAsia" w:hAnsiTheme="majorHAnsi" w:cstheme="majorBidi"/>
              <w:b/>
              <w:color w:val="2F5496" w:themeColor="accent1" w:themeShade="BF"/>
              <w:sz w:val="28"/>
              <w:szCs w:val="28"/>
              <w:u w:val="single"/>
            </w:rPr>
          </w:rPrChange>
        </w:rPr>
      </w:pPr>
    </w:p>
    <w:bookmarkStart w:id="338" w:name="_Toc473735455"/>
    <w:p w:rsidR="002B77D3" w:rsidDel="005146D1" w:rsidRDefault="005146D1">
      <w:pPr>
        <w:pStyle w:val="Heading3"/>
        <w:rPr>
          <w:ins w:id="339" w:author="Simon Wu" w:date="2017-02-01T16:55:00Z"/>
          <w:del w:id="340" w:author="Akemi" w:date="2017-02-01T17:56:00Z"/>
          <w:b/>
          <w:u w:val="single"/>
        </w:rPr>
        <w:pPrChange w:id="341" w:author="Simon Wu" w:date="2017-02-01T16:08:00Z">
          <w:pPr/>
        </w:pPrChange>
      </w:pPr>
      <w:ins w:id="342" w:author="Akemi" w:date="2017-02-01T17:56:00Z">
        <w:r w:rsidRPr="006E36A9">
          <w:rPr>
            <w:noProof/>
            <w:lang w:val="en-US" w:eastAsia="zh-CN"/>
          </w:rPr>
          <w:lastRenderedPageBreak/>
          <mc:AlternateContent>
            <mc:Choice Requires="wps">
              <w:drawing>
                <wp:anchor distT="0" distB="0" distL="114300" distR="114300" simplePos="0" relativeHeight="251651072" behindDoc="0" locked="0" layoutInCell="1" allowOverlap="1" wp14:anchorId="2C8F30F1" wp14:editId="79B538A1">
                  <wp:simplePos x="0" y="0"/>
                  <wp:positionH relativeFrom="column">
                    <wp:posOffset>0</wp:posOffset>
                  </wp:positionH>
                  <wp:positionV relativeFrom="paragraph">
                    <wp:posOffset>8481695</wp:posOffset>
                  </wp:positionV>
                  <wp:extent cx="5733415" cy="635"/>
                  <wp:effectExtent l="0" t="0" r="635" b="18415"/>
                  <wp:wrapSquare wrapText="bothSides"/>
                  <wp:docPr id="12" name="Text Box 12"/>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5146D1" w:rsidRPr="00E603B9" w:rsidRDefault="005146D1">
                              <w:pPr>
                                <w:pStyle w:val="Caption"/>
                                <w:jc w:val="center"/>
                                <w:rPr>
                                  <w:noProof/>
                                </w:rPr>
                                <w:pPrChange w:id="343" w:author="Akemi" w:date="2017-02-01T17:56:00Z">
                                  <w:pPr>
                                    <w:pStyle w:val="Heading3"/>
                                  </w:pPr>
                                </w:pPrChange>
                              </w:pPr>
                              <w:ins w:id="344" w:author="Akemi" w:date="2017-02-01T17:56:00Z">
                                <w:r>
                                  <w:t xml:space="preserve">Figure </w:t>
                                </w:r>
                                <w:r>
                                  <w:fldChar w:fldCharType="begin"/>
                                </w:r>
                                <w:r>
                                  <w:instrText xml:space="preserve"> SEQ Figure \* ARABIC </w:instrText>
                                </w:r>
                              </w:ins>
                              <w:r>
                                <w:fldChar w:fldCharType="separate"/>
                              </w:r>
                              <w:ins w:id="345" w:author="Akemi" w:date="2017-02-01T18:14:00Z">
                                <w:r w:rsidR="007479DB">
                                  <w:rPr>
                                    <w:noProof/>
                                  </w:rPr>
                                  <w:t>7</w:t>
                                </w:r>
                              </w:ins>
                              <w:ins w:id="346" w:author="Akemi" w:date="2017-02-01T17:56:00Z">
                                <w:r>
                                  <w:fldChar w:fldCharType="end"/>
                                </w:r>
                                <w:r>
                                  <w:t xml:space="preserve"> - Users may contact the developers directly from this page.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F30F1" id="Text Box 12" o:spid="_x0000_s1029" type="#_x0000_t202" style="position:absolute;margin-left:0;margin-top:667.85pt;width:451.4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0flLwIAAGY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" stroked="f">
                  <v:textbox style="mso-fit-shape-to-text:t" inset="0,0,0,0">
                    <w:txbxContent>
                      <w:p w:rsidR="005146D1" w:rsidRPr="00E603B9" w:rsidRDefault="005146D1">
                        <w:pPr>
                          <w:pStyle w:val="Caption"/>
                          <w:jc w:val="center"/>
                          <w:rPr>
                            <w:noProof/>
                          </w:rPr>
                          <w:pPrChange w:id="427" w:author="Akemi" w:date="2017-02-01T17:56:00Z">
                            <w:pPr>
                              <w:pStyle w:val="Heading3"/>
                            </w:pPr>
                          </w:pPrChange>
                        </w:pPr>
                        <w:ins w:id="428" w:author="Akemi" w:date="2017-02-01T17:56:00Z">
                          <w:r>
                            <w:t xml:space="preserve">Figure </w:t>
                          </w:r>
                          <w:r>
                            <w:fldChar w:fldCharType="begin"/>
                          </w:r>
                          <w:r>
                            <w:instrText xml:space="preserve"> SEQ Figure \* ARABIC </w:instrText>
                          </w:r>
                        </w:ins>
                        <w:r>
                          <w:fldChar w:fldCharType="separate"/>
                        </w:r>
                        <w:ins w:id="429" w:author="Akemi" w:date="2017-02-01T18:14:00Z">
                          <w:r w:rsidR="007479DB">
                            <w:rPr>
                              <w:noProof/>
                            </w:rPr>
                            <w:t>7</w:t>
                          </w:r>
                        </w:ins>
                        <w:ins w:id="430" w:author="Akemi" w:date="2017-02-01T17:56:00Z">
                          <w:r>
                            <w:fldChar w:fldCharType="end"/>
                          </w:r>
                          <w:r>
                            <w:t xml:space="preserve"> - Users may contact the developers directly from this page.</w:t>
                          </w:r>
                        </w:ins>
                      </w:p>
                    </w:txbxContent>
                  </v:textbox>
                  <w10:wrap type="square"/>
                </v:shape>
              </w:pict>
            </mc:Fallback>
          </mc:AlternateContent>
        </w:r>
      </w:ins>
      <w:ins w:id="347" w:author="Akemi" w:date="2017-02-01T17:55:00Z">
        <w:r>
          <w:rPr>
            <w:noProof/>
            <w:lang w:val="en-US" w:eastAsia="zh-CN"/>
            <w:rPrChange w:id="348" w:author="Unknown">
              <w:rPr>
                <w:noProof/>
                <w:lang w:val="en-US" w:eastAsia="zh-CN"/>
              </w:rPr>
            </w:rPrChange>
          </w:rPr>
          <w:drawing>
            <wp:anchor distT="0" distB="0" distL="114300" distR="114300" simplePos="0" relativeHeight="251645952" behindDoc="0" locked="0" layoutInCell="1" allowOverlap="1" wp14:anchorId="01005AB0" wp14:editId="173E139C">
              <wp:simplePos x="0" y="0"/>
              <wp:positionH relativeFrom="column">
                <wp:posOffset>-59</wp:posOffset>
              </wp:positionH>
              <wp:positionV relativeFrom="paragraph">
                <wp:posOffset>285750</wp:posOffset>
              </wp:positionV>
              <wp:extent cx="5733415" cy="8138795"/>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_us.jpg"/>
                      <pic:cNvPicPr/>
                    </pic:nvPicPr>
                    <pic:blipFill>
                      <a:blip r:embed="rId24">
                        <a:extLst>
                          <a:ext uri="{28A0092B-C50C-407E-A947-70E740481C1C}">
                            <a14:useLocalDpi xmlns:a14="http://schemas.microsoft.com/office/drawing/2010/main" val="0"/>
                          </a:ext>
                        </a:extLst>
                      </a:blip>
                      <a:stretch>
                        <a:fillRect/>
                      </a:stretch>
                    </pic:blipFill>
                    <pic:spPr>
                      <a:xfrm>
                        <a:off x="0" y="0"/>
                        <a:ext cx="5733415" cy="8138795"/>
                      </a:xfrm>
                      <a:prstGeom prst="rect">
                        <a:avLst/>
                      </a:prstGeom>
                    </pic:spPr>
                  </pic:pic>
                </a:graphicData>
              </a:graphic>
            </wp:anchor>
          </w:drawing>
        </w:r>
      </w:ins>
      <w:ins w:id="349" w:author="Simon Wu" w:date="2017-02-01T16:53:00Z">
        <w:r w:rsidR="005902E2" w:rsidRPr="005902E2">
          <w:rPr>
            <w:b/>
            <w:u w:val="single"/>
            <w:rPrChange w:id="350" w:author="Simon Wu" w:date="2017-02-01T16:54:00Z">
              <w:rPr/>
            </w:rPrChange>
          </w:rPr>
          <w:t>CONTACT</w:t>
        </w:r>
      </w:ins>
      <w:bookmarkEnd w:id="338"/>
    </w:p>
    <w:p w:rsidR="009D3A0A" w:rsidDel="00457E88" w:rsidRDefault="00457E88">
      <w:pPr>
        <w:pStyle w:val="Heading3"/>
        <w:rPr>
          <w:del w:id="351" w:author="Unknown"/>
        </w:rPr>
        <w:pPrChange w:id="352" w:author="Akemi" w:date="2017-02-01T17:56:00Z">
          <w:pPr/>
        </w:pPrChange>
      </w:pPr>
      <w:ins w:id="353" w:author="Akemi" w:date="2017-02-01T19:21:00Z">
        <w:r w:rsidRPr="006E36A9">
          <w:rPr>
            <w:noProof/>
            <w:lang w:val="en-US" w:eastAsia="zh-CN"/>
          </w:rPr>
          <w:lastRenderedPageBreak/>
          <w:drawing>
            <wp:anchor distT="0" distB="0" distL="114300" distR="114300" simplePos="0" relativeHeight="251691008" behindDoc="1" locked="0" layoutInCell="1" allowOverlap="1" wp14:anchorId="64CCDD46" wp14:editId="33AF7A1D">
              <wp:simplePos x="0" y="0"/>
              <wp:positionH relativeFrom="column">
                <wp:posOffset>0</wp:posOffset>
              </wp:positionH>
              <wp:positionV relativeFrom="paragraph">
                <wp:posOffset>369570</wp:posOffset>
              </wp:positionV>
              <wp:extent cx="5733415" cy="8138795"/>
              <wp:effectExtent l="0" t="0" r="635" b="0"/>
              <wp:wrapTight wrapText="bothSides">
                <wp:wrapPolygon edited="0">
                  <wp:start x="0" y="0"/>
                  <wp:lineTo x="0" y="21538"/>
                  <wp:lineTo x="21531" y="21538"/>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act_us_PRINT.jpg"/>
                      <pic:cNvPicPr/>
                    </pic:nvPicPr>
                    <pic:blipFill>
                      <a:blip r:embed="rId25">
                        <a:extLst>
                          <a:ext uri="{28A0092B-C50C-407E-A947-70E740481C1C}">
                            <a14:useLocalDpi xmlns:a14="http://schemas.microsoft.com/office/drawing/2010/main" val="0"/>
                          </a:ext>
                        </a:extLst>
                      </a:blip>
                      <a:stretch>
                        <a:fillRect/>
                      </a:stretch>
                    </pic:blipFill>
                    <pic:spPr>
                      <a:xfrm>
                        <a:off x="0" y="0"/>
                        <a:ext cx="5733415" cy="8138795"/>
                      </a:xfrm>
                      <a:prstGeom prst="rect">
                        <a:avLst/>
                      </a:prstGeom>
                    </pic:spPr>
                  </pic:pic>
                </a:graphicData>
              </a:graphic>
            </wp:anchor>
          </w:drawing>
        </w:r>
        <w:r>
          <w:t>CONTACT (PRINT PAGE)</w:t>
        </w:r>
      </w:ins>
    </w:p>
    <w:p w:rsidR="00457E88" w:rsidRPr="00457E88" w:rsidRDefault="00457E88">
      <w:pPr>
        <w:rPr>
          <w:ins w:id="354" w:author="Akemi" w:date="2017-02-01T19:21:00Z"/>
        </w:rPr>
      </w:pPr>
    </w:p>
    <w:bookmarkStart w:id="355" w:name="_Toc473735456"/>
    <w:p w:rsidR="005902E2" w:rsidDel="005146D1" w:rsidRDefault="005146D1">
      <w:pPr>
        <w:pStyle w:val="Heading3"/>
        <w:rPr>
          <w:ins w:id="356" w:author="Simon Wu" w:date="2017-02-01T16:55:00Z"/>
          <w:del w:id="357" w:author="Akemi" w:date="2017-02-01T18:01:00Z"/>
          <w:b/>
          <w:u w:val="single"/>
        </w:rPr>
        <w:pPrChange w:id="358" w:author="Simon Wu" w:date="2017-02-01T16:53:00Z">
          <w:pPr/>
        </w:pPrChange>
      </w:pPr>
      <w:ins w:id="359" w:author="Akemi" w:date="2017-02-01T17:58:00Z">
        <w:r w:rsidRPr="006E36A9">
          <w:rPr>
            <w:noProof/>
            <w:lang w:val="en-US" w:eastAsia="zh-CN"/>
          </w:rPr>
          <w:lastRenderedPageBreak/>
          <mc:AlternateContent>
            <mc:Choice Requires="wps">
              <w:drawing>
                <wp:anchor distT="0" distB="0" distL="114300" distR="114300" simplePos="0" relativeHeight="251660288" behindDoc="0" locked="0" layoutInCell="1" allowOverlap="1" wp14:anchorId="47BA19F5" wp14:editId="18E9F645">
                  <wp:simplePos x="0" y="0"/>
                  <wp:positionH relativeFrom="column">
                    <wp:posOffset>0</wp:posOffset>
                  </wp:positionH>
                  <wp:positionV relativeFrom="paragraph">
                    <wp:posOffset>8498205</wp:posOffset>
                  </wp:positionV>
                  <wp:extent cx="5733415" cy="635"/>
                  <wp:effectExtent l="0" t="0" r="635" b="18415"/>
                  <wp:wrapSquare wrapText="bothSides"/>
                  <wp:docPr id="14" name="Text Box 14"/>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5146D1" w:rsidRPr="00102F19" w:rsidRDefault="005146D1">
                              <w:pPr>
                                <w:pStyle w:val="Caption"/>
                                <w:jc w:val="center"/>
                                <w:rPr>
                                  <w:noProof/>
                                </w:rPr>
                                <w:pPrChange w:id="360" w:author="Akemi" w:date="2017-02-01T17:58:00Z">
                                  <w:pPr>
                                    <w:pStyle w:val="Heading3"/>
                                  </w:pPr>
                                </w:pPrChange>
                              </w:pPr>
                              <w:ins w:id="361" w:author="Akemi" w:date="2017-02-01T17:58:00Z">
                                <w:r>
                                  <w:t xml:space="preserve">Figure </w:t>
                                </w:r>
                                <w:r>
                                  <w:fldChar w:fldCharType="begin"/>
                                </w:r>
                                <w:r>
                                  <w:instrText xml:space="preserve"> SEQ Figure \* ARABIC </w:instrText>
                                </w:r>
                              </w:ins>
                              <w:r>
                                <w:fldChar w:fldCharType="separate"/>
                              </w:r>
                              <w:ins w:id="362" w:author="Akemi" w:date="2017-02-01T18:14:00Z">
                                <w:r w:rsidR="007479DB">
                                  <w:rPr>
                                    <w:noProof/>
                                  </w:rPr>
                                  <w:t>8</w:t>
                                </w:r>
                              </w:ins>
                              <w:ins w:id="363" w:author="Akemi" w:date="2017-02-01T17:58:00Z">
                                <w:r>
                                  <w:fldChar w:fldCharType="end"/>
                                </w:r>
                                <w:r>
                                  <w:t xml:space="preserve"> - Glossary, equipped with a comments section so suggestions can be given out by users.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A19F5" id="Text Box 14" o:spid="_x0000_s1030" type="#_x0000_t202" style="position:absolute;margin-left:0;margin-top:669.15pt;width:451.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limLgIAAGYEAAAOAAAAZHJzL2Uyb0RvYy54bWysVMFu2zAMvQ/YPwi6L06aphu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SdrdcmaF&#10;IY12qgvsM3SMXMRP63xOaVtHiaEjP+UOfk/OCLur0MQvAWIUJ6bPV3ZjNUnO2cfp9HYy40xS7G46&#10;izWy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" stroked="f">
                  <v:textbox style="mso-fit-shape-to-text:t" inset="0,0,0,0">
                    <w:txbxContent>
                      <w:p w:rsidR="005146D1" w:rsidRPr="00102F19" w:rsidRDefault="005146D1">
                        <w:pPr>
                          <w:pStyle w:val="Caption"/>
                          <w:jc w:val="center"/>
                          <w:rPr>
                            <w:noProof/>
                          </w:rPr>
                          <w:pPrChange w:id="448" w:author="Akemi" w:date="2017-02-01T17:58:00Z">
                            <w:pPr>
                              <w:pStyle w:val="Heading3"/>
                            </w:pPr>
                          </w:pPrChange>
                        </w:pPr>
                        <w:ins w:id="449" w:author="Akemi" w:date="2017-02-01T17:58:00Z">
                          <w:r>
                            <w:t xml:space="preserve">Figure </w:t>
                          </w:r>
                          <w:r>
                            <w:fldChar w:fldCharType="begin"/>
                          </w:r>
                          <w:r>
                            <w:instrText xml:space="preserve"> SEQ Figure \* ARABIC </w:instrText>
                          </w:r>
                        </w:ins>
                        <w:r>
                          <w:fldChar w:fldCharType="separate"/>
                        </w:r>
                        <w:ins w:id="450" w:author="Akemi" w:date="2017-02-01T18:14:00Z">
                          <w:r w:rsidR="007479DB">
                            <w:rPr>
                              <w:noProof/>
                            </w:rPr>
                            <w:t>8</w:t>
                          </w:r>
                        </w:ins>
                        <w:ins w:id="451" w:author="Akemi" w:date="2017-02-01T17:58:00Z">
                          <w:r>
                            <w:fldChar w:fldCharType="end"/>
                          </w:r>
                          <w:r>
                            <w:t xml:space="preserve"> - Glossary, equipped with a comments section so suggestions can be given out by users.</w:t>
                          </w:r>
                        </w:ins>
                      </w:p>
                    </w:txbxContent>
                  </v:textbox>
                  <w10:wrap type="square"/>
                </v:shape>
              </w:pict>
            </mc:Fallback>
          </mc:AlternateContent>
        </w:r>
      </w:ins>
      <w:ins w:id="364" w:author="Akemi" w:date="2017-02-01T17:57:00Z">
        <w:r>
          <w:rPr>
            <w:noProof/>
            <w:lang w:val="en-US" w:eastAsia="zh-CN"/>
            <w:rPrChange w:id="365" w:author="Unknown">
              <w:rPr>
                <w:noProof/>
                <w:lang w:val="en-US" w:eastAsia="zh-CN"/>
              </w:rPr>
            </w:rPrChange>
          </w:rPr>
          <w:drawing>
            <wp:anchor distT="0" distB="0" distL="114300" distR="114300" simplePos="0" relativeHeight="251657216" behindDoc="0" locked="0" layoutInCell="1" allowOverlap="1" wp14:anchorId="1E0FCF82" wp14:editId="68C9A851">
              <wp:simplePos x="0" y="0"/>
              <wp:positionH relativeFrom="column">
                <wp:posOffset>0</wp:posOffset>
              </wp:positionH>
              <wp:positionV relativeFrom="paragraph">
                <wp:posOffset>280699</wp:posOffset>
              </wp:positionV>
              <wp:extent cx="5733415" cy="8160385"/>
              <wp:effectExtent l="0" t="0" r="63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lossary.jpg"/>
                      <pic:cNvPicPr/>
                    </pic:nvPicPr>
                    <pic:blipFill>
                      <a:blip r:embed="rId26">
                        <a:extLst>
                          <a:ext uri="{28A0092B-C50C-407E-A947-70E740481C1C}">
                            <a14:useLocalDpi xmlns:a14="http://schemas.microsoft.com/office/drawing/2010/main" val="0"/>
                          </a:ext>
                        </a:extLst>
                      </a:blip>
                      <a:stretch>
                        <a:fillRect/>
                      </a:stretch>
                    </pic:blipFill>
                    <pic:spPr>
                      <a:xfrm>
                        <a:off x="0" y="0"/>
                        <a:ext cx="5733415" cy="8160385"/>
                      </a:xfrm>
                      <a:prstGeom prst="rect">
                        <a:avLst/>
                      </a:prstGeom>
                    </pic:spPr>
                  </pic:pic>
                </a:graphicData>
              </a:graphic>
            </wp:anchor>
          </w:drawing>
        </w:r>
      </w:ins>
      <w:ins w:id="366" w:author="Simon Wu" w:date="2017-02-01T16:53:00Z">
        <w:r w:rsidR="005902E2" w:rsidRPr="005902E2">
          <w:rPr>
            <w:b/>
            <w:u w:val="single"/>
            <w:rPrChange w:id="367" w:author="Simon Wu" w:date="2017-02-01T16:54:00Z">
              <w:rPr/>
            </w:rPrChange>
          </w:rPr>
          <w:t>GLOSSARY</w:t>
        </w:r>
      </w:ins>
      <w:bookmarkEnd w:id="355"/>
    </w:p>
    <w:p w:rsidR="009D3A0A" w:rsidRDefault="00457E88">
      <w:pPr>
        <w:pStyle w:val="Heading3"/>
        <w:rPr>
          <w:ins w:id="368" w:author="Akemi" w:date="2017-02-01T19:22:00Z"/>
        </w:rPr>
        <w:pPrChange w:id="369" w:author="Akemi" w:date="2017-02-01T18:01:00Z">
          <w:pPr/>
        </w:pPrChange>
      </w:pPr>
      <w:ins w:id="370" w:author="Akemi" w:date="2017-02-01T19:22:00Z">
        <w:r w:rsidRPr="006E36A9">
          <w:rPr>
            <w:noProof/>
            <w:lang w:val="en-US" w:eastAsia="zh-CN"/>
          </w:rPr>
          <w:lastRenderedPageBreak/>
          <w:drawing>
            <wp:anchor distT="0" distB="0" distL="114300" distR="114300" simplePos="0" relativeHeight="251693056" behindDoc="0" locked="0" layoutInCell="1" allowOverlap="1" wp14:anchorId="38E50D33" wp14:editId="19B67FA7">
              <wp:simplePos x="0" y="0"/>
              <wp:positionH relativeFrom="column">
                <wp:posOffset>0</wp:posOffset>
              </wp:positionH>
              <wp:positionV relativeFrom="paragraph">
                <wp:posOffset>419100</wp:posOffset>
              </wp:positionV>
              <wp:extent cx="5733415" cy="8022590"/>
              <wp:effectExtent l="0" t="0" r="63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lossary print.jpg"/>
                      <pic:cNvPicPr/>
                    </pic:nvPicPr>
                    <pic:blipFill>
                      <a:blip r:embed="rId27">
                        <a:extLst>
                          <a:ext uri="{28A0092B-C50C-407E-A947-70E740481C1C}">
                            <a14:useLocalDpi xmlns:a14="http://schemas.microsoft.com/office/drawing/2010/main" val="0"/>
                          </a:ext>
                        </a:extLst>
                      </a:blip>
                      <a:stretch>
                        <a:fillRect/>
                      </a:stretch>
                    </pic:blipFill>
                    <pic:spPr>
                      <a:xfrm>
                        <a:off x="0" y="0"/>
                        <a:ext cx="5733415" cy="8022590"/>
                      </a:xfrm>
                      <a:prstGeom prst="rect">
                        <a:avLst/>
                      </a:prstGeom>
                    </pic:spPr>
                  </pic:pic>
                </a:graphicData>
              </a:graphic>
            </wp:anchor>
          </w:drawing>
        </w:r>
        <w:r>
          <w:t>GLOSSARY (PRINT PAGE)</w:t>
        </w:r>
      </w:ins>
    </w:p>
    <w:p w:rsidR="00457E88" w:rsidRPr="00457E88" w:rsidRDefault="00457E88">
      <w:pPr>
        <w:rPr>
          <w:ins w:id="371" w:author="Simon Wu" w:date="2017-02-01T16:53:00Z"/>
        </w:rPr>
      </w:pPr>
    </w:p>
    <w:bookmarkStart w:id="372" w:name="_Toc473735457"/>
    <w:p w:rsidR="005902E2" w:rsidDel="007479DB" w:rsidRDefault="007479DB">
      <w:pPr>
        <w:pStyle w:val="Heading3"/>
        <w:rPr>
          <w:ins w:id="373" w:author="Simon Wu" w:date="2017-02-01T16:55:00Z"/>
          <w:del w:id="374" w:author="Akemi" w:date="2017-02-01T18:06:00Z"/>
          <w:b/>
          <w:u w:val="single"/>
        </w:rPr>
        <w:pPrChange w:id="375" w:author="Simon Wu" w:date="2017-02-01T16:54:00Z">
          <w:pPr/>
        </w:pPrChange>
      </w:pPr>
      <w:ins w:id="376" w:author="Akemi" w:date="2017-02-01T18:06:00Z">
        <w:r w:rsidRPr="006E36A9">
          <w:rPr>
            <w:noProof/>
            <w:lang w:val="en-US" w:eastAsia="zh-CN"/>
          </w:rPr>
          <w:lastRenderedPageBreak/>
          <mc:AlternateContent>
            <mc:Choice Requires="wps">
              <w:drawing>
                <wp:anchor distT="0" distB="0" distL="114300" distR="114300" simplePos="0" relativeHeight="251676672" behindDoc="0" locked="0" layoutInCell="1" allowOverlap="1" wp14:anchorId="4CEB8A19" wp14:editId="23A62A1C">
                  <wp:simplePos x="0" y="0"/>
                  <wp:positionH relativeFrom="column">
                    <wp:posOffset>0</wp:posOffset>
                  </wp:positionH>
                  <wp:positionV relativeFrom="paragraph">
                    <wp:posOffset>8434705</wp:posOffset>
                  </wp:positionV>
                  <wp:extent cx="5733415" cy="635"/>
                  <wp:effectExtent l="0" t="0" r="635" b="18415"/>
                  <wp:wrapSquare wrapText="bothSides"/>
                  <wp:docPr id="16" name="Text Box 16"/>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7479DB" w:rsidRPr="005D783A" w:rsidRDefault="007479DB">
                              <w:pPr>
                                <w:pStyle w:val="Caption"/>
                                <w:jc w:val="center"/>
                                <w:rPr>
                                  <w:u w:val="single"/>
                                </w:rPr>
                                <w:pPrChange w:id="377" w:author="Akemi" w:date="2017-02-01T18:06:00Z">
                                  <w:pPr>
                                    <w:pStyle w:val="Heading3"/>
                                  </w:pPr>
                                </w:pPrChange>
                              </w:pPr>
                              <w:ins w:id="378" w:author="Akemi" w:date="2017-02-01T18:06:00Z">
                                <w:r>
                                  <w:t xml:space="preserve">Figure </w:t>
                                </w:r>
                                <w:r>
                                  <w:fldChar w:fldCharType="begin"/>
                                </w:r>
                                <w:r>
                                  <w:instrText xml:space="preserve"> SEQ Figure \* ARABIC </w:instrText>
                                </w:r>
                              </w:ins>
                              <w:r>
                                <w:fldChar w:fldCharType="separate"/>
                              </w:r>
                              <w:ins w:id="379" w:author="Akemi" w:date="2017-02-01T18:14:00Z">
                                <w:r>
                                  <w:rPr>
                                    <w:noProof/>
                                  </w:rPr>
                                  <w:t>9</w:t>
                                </w:r>
                              </w:ins>
                              <w:ins w:id="380" w:author="Akemi" w:date="2017-02-01T18:06:00Z">
                                <w:r>
                                  <w:fldChar w:fldCharType="end"/>
                                </w:r>
                                <w:r>
                                  <w:t xml:space="preserve"> - The user log-in page can be accessed from the top right-hand corner.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B8A19" id="Text Box 16" o:spid="_x0000_s1031" type="#_x0000_t202" style="position:absolute;margin-left:0;margin-top:664.15pt;width:451.4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" stroked="f">
                  <v:textbox style="mso-fit-shape-to-text:t" inset="0,0,0,0">
                    <w:txbxContent>
                      <w:p w:rsidR="007479DB" w:rsidRPr="005D783A" w:rsidRDefault="007479DB">
                        <w:pPr>
                          <w:pStyle w:val="Caption"/>
                          <w:jc w:val="center"/>
                          <w:rPr>
                            <w:u w:val="single"/>
                          </w:rPr>
                          <w:pPrChange w:id="469" w:author="Akemi" w:date="2017-02-01T18:06:00Z">
                            <w:pPr>
                              <w:pStyle w:val="Heading3"/>
                            </w:pPr>
                          </w:pPrChange>
                        </w:pPr>
                        <w:ins w:id="470" w:author="Akemi" w:date="2017-02-01T18:06:00Z">
                          <w:r>
                            <w:t xml:space="preserve">Figure </w:t>
                          </w:r>
                          <w:r>
                            <w:fldChar w:fldCharType="begin"/>
                          </w:r>
                          <w:r>
                            <w:instrText xml:space="preserve"> SEQ Figure \* ARABIC </w:instrText>
                          </w:r>
                        </w:ins>
                        <w:r>
                          <w:fldChar w:fldCharType="separate"/>
                        </w:r>
                        <w:ins w:id="471" w:author="Akemi" w:date="2017-02-01T18:14:00Z">
                          <w:r>
                            <w:rPr>
                              <w:noProof/>
                            </w:rPr>
                            <w:t>9</w:t>
                          </w:r>
                        </w:ins>
                        <w:ins w:id="472" w:author="Akemi" w:date="2017-02-01T18:06:00Z">
                          <w:r>
                            <w:fldChar w:fldCharType="end"/>
                          </w:r>
                          <w:r>
                            <w:t xml:space="preserve"> - The user log-in page can be accessed from the top right-hand corner.</w:t>
                          </w:r>
                        </w:ins>
                      </w:p>
                    </w:txbxContent>
                  </v:textbox>
                  <w10:wrap type="square"/>
                </v:shape>
              </w:pict>
            </mc:Fallback>
          </mc:AlternateContent>
        </w:r>
      </w:ins>
      <w:ins w:id="381" w:author="Akemi" w:date="2017-02-01T18:03:00Z">
        <w:r w:rsidR="005146D1">
          <w:rPr>
            <w:noProof/>
            <w:lang w:val="en-US" w:eastAsia="zh-CN"/>
            <w:rPrChange w:id="382" w:author="Unknown">
              <w:rPr>
                <w:noProof/>
                <w:lang w:val="en-US" w:eastAsia="zh-CN"/>
              </w:rPr>
            </w:rPrChange>
          </w:rPr>
          <w:drawing>
            <wp:anchor distT="0" distB="0" distL="114300" distR="114300" simplePos="0" relativeHeight="251666432" behindDoc="0" locked="0" layoutInCell="1" allowOverlap="1" wp14:anchorId="7D4EE650" wp14:editId="38F2C274">
              <wp:simplePos x="0" y="0"/>
              <wp:positionH relativeFrom="column">
                <wp:posOffset>-413</wp:posOffset>
              </wp:positionH>
              <wp:positionV relativeFrom="paragraph">
                <wp:posOffset>310766</wp:posOffset>
              </wp:positionV>
              <wp:extent cx="5733415" cy="8067040"/>
              <wp:effectExtent l="0" t="0" r="63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jpg"/>
                      <pic:cNvPicPr/>
                    </pic:nvPicPr>
                    <pic:blipFill>
                      <a:blip r:embed="rId28">
                        <a:extLst>
                          <a:ext uri="{28A0092B-C50C-407E-A947-70E740481C1C}">
                            <a14:useLocalDpi xmlns:a14="http://schemas.microsoft.com/office/drawing/2010/main" val="0"/>
                          </a:ext>
                        </a:extLst>
                      </a:blip>
                      <a:stretch>
                        <a:fillRect/>
                      </a:stretch>
                    </pic:blipFill>
                    <pic:spPr>
                      <a:xfrm>
                        <a:off x="0" y="0"/>
                        <a:ext cx="5733415" cy="8067040"/>
                      </a:xfrm>
                      <a:prstGeom prst="rect">
                        <a:avLst/>
                      </a:prstGeom>
                    </pic:spPr>
                  </pic:pic>
                </a:graphicData>
              </a:graphic>
            </wp:anchor>
          </w:drawing>
        </w:r>
      </w:ins>
      <w:ins w:id="383" w:author="Simon Wu" w:date="2017-02-01T16:54:00Z">
        <w:r w:rsidR="005902E2">
          <w:rPr>
            <w:b/>
            <w:u w:val="single"/>
          </w:rPr>
          <w:t>USER LOGIN</w:t>
        </w:r>
      </w:ins>
      <w:bookmarkEnd w:id="372"/>
    </w:p>
    <w:p w:rsidR="009D3A0A" w:rsidDel="00457E88" w:rsidRDefault="00457E88">
      <w:pPr>
        <w:pStyle w:val="Heading3"/>
        <w:rPr>
          <w:del w:id="384" w:author="Unknown"/>
        </w:rPr>
        <w:pPrChange w:id="385" w:author="Akemi" w:date="2017-02-01T18:06:00Z">
          <w:pPr/>
        </w:pPrChange>
      </w:pPr>
      <w:ins w:id="386" w:author="Akemi" w:date="2017-02-01T19:22:00Z">
        <w:r w:rsidRPr="006E36A9">
          <w:rPr>
            <w:noProof/>
            <w:lang w:val="en-US" w:eastAsia="zh-CN"/>
          </w:rPr>
          <w:lastRenderedPageBreak/>
          <w:drawing>
            <wp:anchor distT="0" distB="0" distL="114300" distR="114300" simplePos="0" relativeHeight="251696128" behindDoc="0" locked="0" layoutInCell="1" allowOverlap="1" wp14:anchorId="5A6DC547" wp14:editId="29CBB08A">
              <wp:simplePos x="0" y="0"/>
              <wp:positionH relativeFrom="column">
                <wp:posOffset>0</wp:posOffset>
              </wp:positionH>
              <wp:positionV relativeFrom="paragraph">
                <wp:posOffset>419100</wp:posOffset>
              </wp:positionV>
              <wp:extent cx="5733415" cy="8044815"/>
              <wp:effectExtent l="0" t="0" r="63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_PRINT.jpg"/>
                      <pic:cNvPicPr/>
                    </pic:nvPicPr>
                    <pic:blipFill>
                      <a:blip r:embed="rId29">
                        <a:extLst>
                          <a:ext uri="{28A0092B-C50C-407E-A947-70E740481C1C}">
                            <a14:useLocalDpi xmlns:a14="http://schemas.microsoft.com/office/drawing/2010/main" val="0"/>
                          </a:ext>
                        </a:extLst>
                      </a:blip>
                      <a:stretch>
                        <a:fillRect/>
                      </a:stretch>
                    </pic:blipFill>
                    <pic:spPr>
                      <a:xfrm>
                        <a:off x="0" y="0"/>
                        <a:ext cx="5733415" cy="8044815"/>
                      </a:xfrm>
                      <a:prstGeom prst="rect">
                        <a:avLst/>
                      </a:prstGeom>
                    </pic:spPr>
                  </pic:pic>
                </a:graphicData>
              </a:graphic>
            </wp:anchor>
          </w:drawing>
        </w:r>
        <w:r>
          <w:t>USER LOG-IN (PRINT PAGE)</w:t>
        </w:r>
      </w:ins>
    </w:p>
    <w:p w:rsidR="00457E88" w:rsidRPr="00457E88" w:rsidRDefault="00457E88">
      <w:pPr>
        <w:rPr>
          <w:ins w:id="387" w:author="Akemi" w:date="2017-02-01T19:22:00Z"/>
          <w:rPrChange w:id="388" w:author="Akemi" w:date="2017-02-01T19:22:00Z">
            <w:rPr>
              <w:ins w:id="389" w:author="Akemi" w:date="2017-02-01T19:22:00Z"/>
              <w:b/>
              <w:u w:val="single"/>
            </w:rPr>
          </w:rPrChange>
        </w:rPr>
      </w:pPr>
    </w:p>
    <w:bookmarkStart w:id="390" w:name="_Toc473735458"/>
    <w:p w:rsidR="005902E2" w:rsidDel="007479DB" w:rsidRDefault="007479DB">
      <w:pPr>
        <w:pStyle w:val="Heading3"/>
        <w:rPr>
          <w:ins w:id="391" w:author="Simon Wu" w:date="2017-02-01T16:55:00Z"/>
          <w:del w:id="392" w:author="Akemi" w:date="2017-02-01T18:13:00Z"/>
          <w:b/>
          <w:u w:val="single"/>
        </w:rPr>
        <w:pPrChange w:id="393" w:author="Simon Wu" w:date="2017-02-01T16:54:00Z">
          <w:pPr/>
        </w:pPrChange>
      </w:pPr>
      <w:ins w:id="394" w:author="Akemi" w:date="2017-02-01T18:11:00Z">
        <w:r w:rsidRPr="006E36A9">
          <w:rPr>
            <w:noProof/>
            <w:lang w:val="en-US" w:eastAsia="zh-CN"/>
          </w:rPr>
          <w:lastRenderedPageBreak/>
          <mc:AlternateContent>
            <mc:Choice Requires="wps">
              <w:drawing>
                <wp:anchor distT="0" distB="0" distL="114300" distR="114300" simplePos="0" relativeHeight="251678720" behindDoc="0" locked="0" layoutInCell="1" allowOverlap="1" wp14:anchorId="44AA58D4" wp14:editId="37AFBBDB">
                  <wp:simplePos x="0" y="0"/>
                  <wp:positionH relativeFrom="column">
                    <wp:posOffset>0</wp:posOffset>
                  </wp:positionH>
                  <wp:positionV relativeFrom="paragraph">
                    <wp:posOffset>8502650</wp:posOffset>
                  </wp:positionV>
                  <wp:extent cx="5733415" cy="635"/>
                  <wp:effectExtent l="0" t="0" r="635" b="18415"/>
                  <wp:wrapSquare wrapText="bothSides"/>
                  <wp:docPr id="18" name="Text Box 18"/>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7479DB" w:rsidRPr="0029199A" w:rsidRDefault="007479DB">
                              <w:pPr>
                                <w:pStyle w:val="Caption"/>
                                <w:jc w:val="center"/>
                                <w:rPr>
                                  <w:noProof/>
                                </w:rPr>
                                <w:pPrChange w:id="395" w:author="Akemi" w:date="2017-02-01T18:11:00Z">
                                  <w:pPr>
                                    <w:pStyle w:val="Heading3"/>
                                  </w:pPr>
                                </w:pPrChange>
                              </w:pPr>
                              <w:ins w:id="396" w:author="Akemi" w:date="2017-02-01T18:11:00Z">
                                <w:r>
                                  <w:t xml:space="preserve">Figure </w:t>
                                </w:r>
                                <w:r>
                                  <w:fldChar w:fldCharType="begin"/>
                                </w:r>
                                <w:r>
                                  <w:instrText xml:space="preserve"> SEQ Figure \* ARABIC </w:instrText>
                                </w:r>
                              </w:ins>
                              <w:r>
                                <w:fldChar w:fldCharType="separate"/>
                              </w:r>
                              <w:ins w:id="397" w:author="Akemi" w:date="2017-02-01T18:14:00Z">
                                <w:r>
                                  <w:rPr>
                                    <w:noProof/>
                                  </w:rPr>
                                  <w:t>10</w:t>
                                </w:r>
                              </w:ins>
                              <w:ins w:id="398" w:author="Akemi" w:date="2017-02-01T18:11:00Z">
                                <w:r>
                                  <w:fldChar w:fldCharType="end"/>
                                </w:r>
                                <w:r>
                                  <w:t xml:space="preserve"> - Users will be able to change their personal information on this page.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A58D4" id="Text Box 18" o:spid="_x0000_s1032" type="#_x0000_t202" style="position:absolute;margin-left:0;margin-top:669.5pt;width:451.4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BGLwIAAGYEAAAOAAAAZHJzL2Uyb0RvYy54bWysVMFu2zAMvQ/YPwi6L06aJSu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" stroked="f">
                  <v:textbox style="mso-fit-shape-to-text:t" inset="0,0,0,0">
                    <w:txbxContent>
                      <w:p w:rsidR="007479DB" w:rsidRPr="0029199A" w:rsidRDefault="007479DB">
                        <w:pPr>
                          <w:pStyle w:val="Caption"/>
                          <w:jc w:val="center"/>
                          <w:rPr>
                            <w:noProof/>
                          </w:rPr>
                          <w:pPrChange w:id="491" w:author="Akemi" w:date="2017-02-01T18:11:00Z">
                            <w:pPr>
                              <w:pStyle w:val="Heading3"/>
                            </w:pPr>
                          </w:pPrChange>
                        </w:pPr>
                        <w:ins w:id="492" w:author="Akemi" w:date="2017-02-01T18:11:00Z">
                          <w:r>
                            <w:t xml:space="preserve">Figure </w:t>
                          </w:r>
                          <w:r>
                            <w:fldChar w:fldCharType="begin"/>
                          </w:r>
                          <w:r>
                            <w:instrText xml:space="preserve"> SEQ Figure \* ARABIC </w:instrText>
                          </w:r>
                        </w:ins>
                        <w:r>
                          <w:fldChar w:fldCharType="separate"/>
                        </w:r>
                        <w:ins w:id="493" w:author="Akemi" w:date="2017-02-01T18:14:00Z">
                          <w:r>
                            <w:rPr>
                              <w:noProof/>
                            </w:rPr>
                            <w:t>10</w:t>
                          </w:r>
                        </w:ins>
                        <w:ins w:id="494" w:author="Akemi" w:date="2017-02-01T18:11:00Z">
                          <w:r>
                            <w:fldChar w:fldCharType="end"/>
                          </w:r>
                          <w:r>
                            <w:t xml:space="preserve"> - Users will be able to change their personal information on this page.</w:t>
                          </w:r>
                        </w:ins>
                      </w:p>
                    </w:txbxContent>
                  </v:textbox>
                  <w10:wrap type="square"/>
                </v:shape>
              </w:pict>
            </mc:Fallback>
          </mc:AlternateContent>
        </w:r>
      </w:ins>
      <w:ins w:id="399" w:author="Akemi" w:date="2017-02-01T18:10:00Z">
        <w:r>
          <w:rPr>
            <w:noProof/>
            <w:lang w:val="en-US" w:eastAsia="zh-CN"/>
            <w:rPrChange w:id="400" w:author="Unknown">
              <w:rPr>
                <w:noProof/>
                <w:lang w:val="en-US" w:eastAsia="zh-CN"/>
              </w:rPr>
            </w:rPrChange>
          </w:rPr>
          <w:drawing>
            <wp:anchor distT="0" distB="0" distL="114300" distR="114300" simplePos="0" relativeHeight="251670528" behindDoc="0" locked="0" layoutInCell="1" allowOverlap="1" wp14:anchorId="386E4761" wp14:editId="189D4815">
              <wp:simplePos x="0" y="0"/>
              <wp:positionH relativeFrom="column">
                <wp:posOffset>0</wp:posOffset>
              </wp:positionH>
              <wp:positionV relativeFrom="paragraph">
                <wp:posOffset>423324</wp:posOffset>
              </wp:positionV>
              <wp:extent cx="5733415" cy="8022590"/>
              <wp:effectExtent l="0" t="0" r="63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 Administration.jpg"/>
                      <pic:cNvPicPr/>
                    </pic:nvPicPr>
                    <pic:blipFill>
                      <a:blip r:embed="rId30">
                        <a:extLst>
                          <a:ext uri="{28A0092B-C50C-407E-A947-70E740481C1C}">
                            <a14:useLocalDpi xmlns:a14="http://schemas.microsoft.com/office/drawing/2010/main" val="0"/>
                          </a:ext>
                        </a:extLst>
                      </a:blip>
                      <a:stretch>
                        <a:fillRect/>
                      </a:stretch>
                    </pic:blipFill>
                    <pic:spPr>
                      <a:xfrm>
                        <a:off x="0" y="0"/>
                        <a:ext cx="5733415" cy="8022590"/>
                      </a:xfrm>
                      <a:prstGeom prst="rect">
                        <a:avLst/>
                      </a:prstGeom>
                    </pic:spPr>
                  </pic:pic>
                </a:graphicData>
              </a:graphic>
            </wp:anchor>
          </w:drawing>
        </w:r>
      </w:ins>
      <w:ins w:id="401" w:author="Simon Wu" w:date="2017-02-01T16:54:00Z">
        <w:r w:rsidR="005902E2">
          <w:rPr>
            <w:b/>
            <w:u w:val="single"/>
          </w:rPr>
          <w:t>USER ADMINISTRATION</w:t>
        </w:r>
      </w:ins>
      <w:bookmarkEnd w:id="390"/>
    </w:p>
    <w:p w:rsidR="009D3A0A" w:rsidDel="00457E88" w:rsidRDefault="00457E88">
      <w:pPr>
        <w:pStyle w:val="Heading3"/>
        <w:rPr>
          <w:del w:id="402" w:author="Unknown"/>
        </w:rPr>
        <w:pPrChange w:id="403" w:author="Akemi" w:date="2017-02-01T18:13:00Z">
          <w:pPr/>
        </w:pPrChange>
      </w:pPr>
      <w:ins w:id="404" w:author="Akemi" w:date="2017-02-01T19:23:00Z">
        <w:r w:rsidRPr="006E36A9">
          <w:rPr>
            <w:noProof/>
            <w:lang w:val="en-US" w:eastAsia="zh-CN"/>
          </w:rPr>
          <w:lastRenderedPageBreak/>
          <w:drawing>
            <wp:anchor distT="0" distB="0" distL="114300" distR="114300" simplePos="0" relativeHeight="251698176" behindDoc="0" locked="0" layoutInCell="1" allowOverlap="1" wp14:anchorId="5DD033D1" wp14:editId="2F33E7F0">
              <wp:simplePos x="0" y="0"/>
              <wp:positionH relativeFrom="column">
                <wp:posOffset>0</wp:posOffset>
              </wp:positionH>
              <wp:positionV relativeFrom="paragraph">
                <wp:posOffset>304800</wp:posOffset>
              </wp:positionV>
              <wp:extent cx="5733415" cy="8251190"/>
              <wp:effectExtent l="0" t="0" r="63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r Administration_PRINT.jpg"/>
                      <pic:cNvPicPr/>
                    </pic:nvPicPr>
                    <pic:blipFill>
                      <a:blip r:embed="rId31">
                        <a:extLst>
                          <a:ext uri="{28A0092B-C50C-407E-A947-70E740481C1C}">
                            <a14:useLocalDpi xmlns:a14="http://schemas.microsoft.com/office/drawing/2010/main" val="0"/>
                          </a:ext>
                        </a:extLst>
                      </a:blip>
                      <a:stretch>
                        <a:fillRect/>
                      </a:stretch>
                    </pic:blipFill>
                    <pic:spPr>
                      <a:xfrm>
                        <a:off x="0" y="0"/>
                        <a:ext cx="5733415" cy="8251190"/>
                      </a:xfrm>
                      <a:prstGeom prst="rect">
                        <a:avLst/>
                      </a:prstGeom>
                    </pic:spPr>
                  </pic:pic>
                </a:graphicData>
              </a:graphic>
            </wp:anchor>
          </w:drawing>
        </w:r>
        <w:r>
          <w:t>USER ADMINISTRATION (PRINT PAGE)</w:t>
        </w:r>
      </w:ins>
    </w:p>
    <w:p w:rsidR="00457E88" w:rsidRPr="00457E88" w:rsidRDefault="00457E88">
      <w:pPr>
        <w:rPr>
          <w:ins w:id="405" w:author="Akemi" w:date="2017-02-01T19:23:00Z"/>
          <w:rPrChange w:id="406" w:author="Akemi" w:date="2017-02-01T19:23:00Z">
            <w:rPr>
              <w:ins w:id="407" w:author="Akemi" w:date="2017-02-01T19:23:00Z"/>
              <w:b/>
              <w:u w:val="single"/>
            </w:rPr>
          </w:rPrChange>
        </w:rPr>
      </w:pPr>
    </w:p>
    <w:bookmarkStart w:id="408" w:name="_Toc473735459"/>
    <w:p w:rsidR="005902E2" w:rsidDel="007479DB" w:rsidRDefault="007479DB">
      <w:pPr>
        <w:pStyle w:val="Heading3"/>
        <w:rPr>
          <w:ins w:id="409" w:author="Simon Wu" w:date="2017-02-01T16:55:00Z"/>
          <w:del w:id="410" w:author="Akemi" w:date="2017-02-01T18:13:00Z"/>
          <w:b/>
          <w:u w:val="single"/>
        </w:rPr>
        <w:pPrChange w:id="411" w:author="Simon Wu" w:date="2017-02-01T16:54:00Z">
          <w:pPr/>
        </w:pPrChange>
      </w:pPr>
      <w:ins w:id="412" w:author="Akemi" w:date="2017-02-01T18:14:00Z">
        <w:r w:rsidRPr="006E36A9">
          <w:rPr>
            <w:noProof/>
            <w:lang w:val="en-US" w:eastAsia="zh-CN"/>
          </w:rPr>
          <w:lastRenderedPageBreak/>
          <mc:AlternateContent>
            <mc:Choice Requires="wps">
              <w:drawing>
                <wp:anchor distT="0" distB="0" distL="114300" distR="114300" simplePos="0" relativeHeight="251680768" behindDoc="0" locked="0" layoutInCell="1" allowOverlap="1" wp14:anchorId="0AD0B9E7" wp14:editId="7F87760C">
                  <wp:simplePos x="0" y="0"/>
                  <wp:positionH relativeFrom="column">
                    <wp:posOffset>0</wp:posOffset>
                  </wp:positionH>
                  <wp:positionV relativeFrom="paragraph">
                    <wp:posOffset>8552815</wp:posOffset>
                  </wp:positionV>
                  <wp:extent cx="5733415" cy="635"/>
                  <wp:effectExtent l="0" t="0" r="635" b="18415"/>
                  <wp:wrapSquare wrapText="bothSides"/>
                  <wp:docPr id="20" name="Text Box 20"/>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rsidR="007479DB" w:rsidRPr="00422A1B" w:rsidRDefault="007479DB">
                              <w:pPr>
                                <w:pStyle w:val="Caption"/>
                                <w:jc w:val="center"/>
                                <w:rPr>
                                  <w:noProof/>
                                </w:rPr>
                                <w:pPrChange w:id="413" w:author="Akemi" w:date="2017-02-01T18:14:00Z">
                                  <w:pPr>
                                    <w:pStyle w:val="Heading3"/>
                                  </w:pPr>
                                </w:pPrChange>
                              </w:pPr>
                              <w:ins w:id="414" w:author="Akemi" w:date="2017-02-01T18:14:00Z">
                                <w:r>
                                  <w:t xml:space="preserve">Figure </w:t>
                                </w:r>
                                <w:r>
                                  <w:fldChar w:fldCharType="begin"/>
                                </w:r>
                                <w:r>
                                  <w:instrText xml:space="preserve"> SEQ Figure \* ARABIC </w:instrText>
                                </w:r>
                              </w:ins>
                              <w:r>
                                <w:fldChar w:fldCharType="separate"/>
                              </w:r>
                              <w:ins w:id="415" w:author="Akemi" w:date="2017-02-01T18:14:00Z">
                                <w:r>
                                  <w:rPr>
                                    <w:noProof/>
                                  </w:rPr>
                                  <w:t>11</w:t>
                                </w:r>
                                <w:r>
                                  <w:fldChar w:fldCharType="end"/>
                                </w:r>
                                <w:r>
                                  <w:t>- User registration will be free-of-charge, and should ask for minimal information.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0B9E7" id="Text Box 20" o:spid="_x0000_s1033" type="#_x0000_t202" style="position:absolute;margin-left:0;margin-top:673.45pt;width:451.4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" stroked="f">
                  <v:textbox style="mso-fit-shape-to-text:t" inset="0,0,0,0">
                    <w:txbxContent>
                      <w:p w:rsidR="007479DB" w:rsidRPr="00422A1B" w:rsidRDefault="007479DB">
                        <w:pPr>
                          <w:pStyle w:val="Caption"/>
                          <w:jc w:val="center"/>
                          <w:rPr>
                            <w:noProof/>
                          </w:rPr>
                          <w:pPrChange w:id="512" w:author="Akemi" w:date="2017-02-01T18:14:00Z">
                            <w:pPr>
                              <w:pStyle w:val="Heading3"/>
                            </w:pPr>
                          </w:pPrChange>
                        </w:pPr>
                        <w:ins w:id="513" w:author="Akemi" w:date="2017-02-01T18:14:00Z">
                          <w:r>
                            <w:t xml:space="preserve">Figure </w:t>
                          </w:r>
                          <w:r>
                            <w:fldChar w:fldCharType="begin"/>
                          </w:r>
                          <w:r>
                            <w:instrText xml:space="preserve"> SEQ Figure \* ARABIC </w:instrText>
                          </w:r>
                        </w:ins>
                        <w:r>
                          <w:fldChar w:fldCharType="separate"/>
                        </w:r>
                        <w:ins w:id="514" w:author="Akemi" w:date="2017-02-01T18:14:00Z">
                          <w:r>
                            <w:rPr>
                              <w:noProof/>
                            </w:rPr>
                            <w:t>11</w:t>
                          </w:r>
                          <w:r>
                            <w:fldChar w:fldCharType="end"/>
                          </w:r>
                          <w:r>
                            <w:t>- User registration will be free-of-charge, and should ask for minimal information.</w:t>
                          </w:r>
                        </w:ins>
                      </w:p>
                    </w:txbxContent>
                  </v:textbox>
                  <w10:wrap type="square"/>
                </v:shape>
              </w:pict>
            </mc:Fallback>
          </mc:AlternateContent>
        </w:r>
      </w:ins>
      <w:ins w:id="416" w:author="Akemi" w:date="2017-02-01T18:12:00Z">
        <w:r>
          <w:rPr>
            <w:noProof/>
            <w:lang w:val="en-US" w:eastAsia="zh-CN"/>
            <w:rPrChange w:id="417" w:author="Unknown">
              <w:rPr>
                <w:noProof/>
                <w:lang w:val="en-US" w:eastAsia="zh-CN"/>
              </w:rPr>
            </w:rPrChange>
          </w:rPr>
          <w:drawing>
            <wp:anchor distT="0" distB="0" distL="114300" distR="114300" simplePos="0" relativeHeight="251674624" behindDoc="0" locked="0" layoutInCell="1" allowOverlap="1" wp14:anchorId="385DAF71" wp14:editId="69022A44">
              <wp:simplePos x="0" y="0"/>
              <wp:positionH relativeFrom="column">
                <wp:posOffset>0</wp:posOffset>
              </wp:positionH>
              <wp:positionV relativeFrom="paragraph">
                <wp:posOffset>326789</wp:posOffset>
              </wp:positionV>
              <wp:extent cx="5733415" cy="8169275"/>
              <wp:effectExtent l="0" t="0" r="635"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ration.jpg"/>
                      <pic:cNvPicPr/>
                    </pic:nvPicPr>
                    <pic:blipFill>
                      <a:blip r:embed="rId32">
                        <a:extLst>
                          <a:ext uri="{28A0092B-C50C-407E-A947-70E740481C1C}">
                            <a14:useLocalDpi xmlns:a14="http://schemas.microsoft.com/office/drawing/2010/main" val="0"/>
                          </a:ext>
                        </a:extLst>
                      </a:blip>
                      <a:stretch>
                        <a:fillRect/>
                      </a:stretch>
                    </pic:blipFill>
                    <pic:spPr>
                      <a:xfrm>
                        <a:off x="0" y="0"/>
                        <a:ext cx="5733415" cy="8169275"/>
                      </a:xfrm>
                      <a:prstGeom prst="rect">
                        <a:avLst/>
                      </a:prstGeom>
                    </pic:spPr>
                  </pic:pic>
                </a:graphicData>
              </a:graphic>
            </wp:anchor>
          </w:drawing>
        </w:r>
      </w:ins>
      <w:ins w:id="418" w:author="Simon Wu" w:date="2017-02-01T16:54:00Z">
        <w:r w:rsidR="005902E2">
          <w:rPr>
            <w:b/>
            <w:u w:val="single"/>
          </w:rPr>
          <w:t>USER REGISTRATION</w:t>
        </w:r>
      </w:ins>
      <w:bookmarkEnd w:id="408"/>
    </w:p>
    <w:p w:rsidR="009D3A0A" w:rsidDel="00457E88" w:rsidRDefault="00457E88">
      <w:pPr>
        <w:pStyle w:val="Heading3"/>
        <w:rPr>
          <w:del w:id="419" w:author="Unknown"/>
        </w:rPr>
        <w:pPrChange w:id="420" w:author="Akemi" w:date="2017-02-01T18:13:00Z">
          <w:pPr/>
        </w:pPrChange>
      </w:pPr>
      <w:ins w:id="421" w:author="Akemi" w:date="2017-02-01T19:23:00Z">
        <w:r w:rsidRPr="006E36A9">
          <w:rPr>
            <w:noProof/>
            <w:lang w:val="en-US" w:eastAsia="zh-CN"/>
          </w:rPr>
          <w:lastRenderedPageBreak/>
          <w:drawing>
            <wp:anchor distT="0" distB="0" distL="114300" distR="114300" simplePos="0" relativeHeight="251701248" behindDoc="0" locked="0" layoutInCell="1" allowOverlap="1" wp14:anchorId="779714D7" wp14:editId="1BAF13B3">
              <wp:simplePos x="0" y="0"/>
              <wp:positionH relativeFrom="column">
                <wp:posOffset>0</wp:posOffset>
              </wp:positionH>
              <wp:positionV relativeFrom="paragraph">
                <wp:posOffset>342900</wp:posOffset>
              </wp:positionV>
              <wp:extent cx="5733415" cy="8169275"/>
              <wp:effectExtent l="0" t="0" r="635"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gistration_PRINT.jpg"/>
                      <pic:cNvPicPr/>
                    </pic:nvPicPr>
                    <pic:blipFill>
                      <a:blip r:embed="rId33">
                        <a:extLst>
                          <a:ext uri="{28A0092B-C50C-407E-A947-70E740481C1C}">
                            <a14:useLocalDpi xmlns:a14="http://schemas.microsoft.com/office/drawing/2010/main" val="0"/>
                          </a:ext>
                        </a:extLst>
                      </a:blip>
                      <a:stretch>
                        <a:fillRect/>
                      </a:stretch>
                    </pic:blipFill>
                    <pic:spPr>
                      <a:xfrm>
                        <a:off x="0" y="0"/>
                        <a:ext cx="5733415" cy="8169275"/>
                      </a:xfrm>
                      <a:prstGeom prst="rect">
                        <a:avLst/>
                      </a:prstGeom>
                    </pic:spPr>
                  </pic:pic>
                </a:graphicData>
              </a:graphic>
            </wp:anchor>
          </w:drawing>
        </w:r>
        <w:r>
          <w:t>USER REGISTRATION (PRINT PAGE)</w:t>
        </w:r>
      </w:ins>
    </w:p>
    <w:p w:rsidR="00457E88" w:rsidRPr="00457E88" w:rsidRDefault="00457E88">
      <w:pPr>
        <w:rPr>
          <w:ins w:id="422" w:author="Akemi" w:date="2017-02-01T19:23:00Z"/>
          <w:rPrChange w:id="423" w:author="Akemi" w:date="2017-02-01T19:23:00Z">
            <w:rPr>
              <w:ins w:id="424" w:author="Akemi" w:date="2017-02-01T19:23:00Z"/>
              <w:b/>
              <w:u w:val="single"/>
            </w:rPr>
          </w:rPrChange>
        </w:rPr>
      </w:pPr>
    </w:p>
    <w:p w:rsidR="006019A4" w:rsidRPr="006019A4" w:rsidDel="007479DB" w:rsidRDefault="006019A4" w:rsidP="006019A4">
      <w:pPr>
        <w:rPr>
          <w:ins w:id="425" w:author="Simon Wu" w:date="2017-02-01T16:03:00Z"/>
          <w:del w:id="426" w:author="Akemi" w:date="2017-02-01T18:13:00Z"/>
          <w:rPrChange w:id="427" w:author="Simon Wu" w:date="2017-02-01T16:04:00Z">
            <w:rPr>
              <w:ins w:id="428" w:author="Simon Wu" w:date="2017-02-01T16:03:00Z"/>
              <w:del w:id="429" w:author="Akemi" w:date="2017-02-01T18:13:00Z"/>
              <w:b/>
              <w:u w:val="single"/>
            </w:rPr>
          </w:rPrChange>
        </w:rPr>
      </w:pPr>
    </w:p>
    <w:p w:rsidR="00063B10" w:rsidDel="007479DB" w:rsidRDefault="00063B10">
      <w:pPr>
        <w:pStyle w:val="Heading3"/>
        <w:rPr>
          <w:ins w:id="430" w:author="Simon Wu" w:date="2017-02-01T16:00:00Z"/>
          <w:del w:id="431" w:author="Akemi" w:date="2017-02-01T18:13:00Z"/>
        </w:rPr>
        <w:pPrChange w:id="432" w:author="Simon Wu" w:date="2017-02-01T16:02:00Z">
          <w:pPr/>
        </w:pPrChange>
      </w:pPr>
      <w:ins w:id="433" w:author="Simon Wu" w:date="2017-02-01T16:00:00Z">
        <w:del w:id="434" w:author="Akemi" w:date="2017-02-01T18:13:00Z">
          <w:r w:rsidDel="007479DB">
            <w:br w:type="page"/>
          </w:r>
        </w:del>
      </w:ins>
    </w:p>
    <w:p w:rsidR="00860800" w:rsidRDefault="00860800" w:rsidP="00860800">
      <w:pPr>
        <w:pStyle w:val="Heading1"/>
        <w:rPr>
          <w:ins w:id="435" w:author="Simon Wu" w:date="2017-02-01T15:59:00Z"/>
        </w:rPr>
      </w:pPr>
      <w:bookmarkStart w:id="436" w:name="_Toc473735460"/>
      <w:ins w:id="437" w:author="Simon Wu" w:date="2017-02-01T15:59:00Z">
        <w:r>
          <w:lastRenderedPageBreak/>
          <w:t>APPENDIX 1: MILESTONE 1</w:t>
        </w:r>
        <w:bookmarkEnd w:id="436"/>
      </w:ins>
    </w:p>
    <w:p w:rsidR="00860800" w:rsidRPr="00860800" w:rsidRDefault="00860800">
      <w:pPr>
        <w:rPr>
          <w:ins w:id="438" w:author="Simon Wu" w:date="2017-02-01T15:59:00Z"/>
        </w:rPr>
        <w:pPrChange w:id="439" w:author="Simon Wu" w:date="2017-02-01T15:59:00Z">
          <w:pPr>
            <w:pStyle w:val="Heading1"/>
          </w:pPr>
        </w:pPrChange>
      </w:pPr>
    </w:p>
    <w:p w:rsidR="00C13594" w:rsidRDefault="00AE7D95">
      <w:pPr>
        <w:pStyle w:val="Heading2"/>
        <w:pPrChange w:id="440" w:author="Simon Wu" w:date="2017-02-01T15:57:00Z">
          <w:pPr>
            <w:pStyle w:val="Heading1"/>
          </w:pPr>
        </w:pPrChange>
      </w:pPr>
      <w:bookmarkStart w:id="441" w:name="_Toc473735461"/>
      <w:r>
        <w:t>PROJECT SUMMARY</w:t>
      </w:r>
      <w:bookmarkEnd w:id="441"/>
    </w:p>
    <w:p w:rsidR="00C13594" w:rsidRDefault="00C13594"/>
    <w:p w:rsidR="00C13594" w:rsidRPr="00A47E4A" w:rsidRDefault="000E11B5">
      <w:pPr>
        <w:pStyle w:val="Heading3"/>
        <w:rPr>
          <w:b/>
          <w:u w:val="single"/>
          <w:rPrChange w:id="442" w:author="Simon Wu" w:date="2017-02-01T15:57:00Z">
            <w:rPr/>
          </w:rPrChange>
        </w:rPr>
        <w:pPrChange w:id="443" w:author="Simon Wu" w:date="2017-02-01T15:57:00Z">
          <w:pPr>
            <w:pStyle w:val="Heading2"/>
          </w:pPr>
        </w:pPrChange>
      </w:pPr>
      <w:bookmarkStart w:id="444" w:name="_q8u0nv9pt79i" w:colFirst="0" w:colLast="0"/>
      <w:bookmarkStart w:id="445" w:name="_Toc473735462"/>
      <w:bookmarkEnd w:id="444"/>
      <w:r w:rsidRPr="00A47E4A">
        <w:rPr>
          <w:b/>
          <w:u w:val="single"/>
          <w:rPrChange w:id="446" w:author="Simon Wu" w:date="2017-02-01T15:57:00Z">
            <w:rPr/>
          </w:rPrChange>
        </w:rPr>
        <w:t>MISSION</w:t>
      </w:r>
      <w:bookmarkEnd w:id="445"/>
    </w:p>
    <w:p w:rsidR="00C13594" w:rsidRDefault="00AE7D95">
      <w:r>
        <w:t>There are currently no readily accessible BCIT maps for new students; the Campus Tour</w:t>
      </w:r>
      <w:r w:rsidR="00EF4718">
        <w:t xml:space="preserve"> given to students</w:t>
      </w:r>
      <w:r>
        <w:t xml:space="preserve"> on the welcoming day does not fully cover the entire campus.</w:t>
      </w:r>
      <w:r w:rsidR="00247E14">
        <w:t xml:space="preserve"> </w:t>
      </w:r>
    </w:p>
    <w:p w:rsidR="00C13594" w:rsidRDefault="00AE7D95">
      <w:r>
        <w:t>Every student coming into BCIT for the first time can agree that navigating the campus can be an arduous task. The campus tour provided by the student volunteers at our program orientation was somewhat und</w:t>
      </w:r>
      <w:r w:rsidR="00EF4718">
        <w:t>erwhelming and hard to follow—</w:t>
      </w:r>
      <w:r>
        <w:t>the BCIT campus is simply too complicated to be able to learn in a single tour. While there are maps located</w:t>
      </w:r>
      <w:r w:rsidR="00247E14">
        <w:t xml:space="preserve"> throughout the campus—</w:t>
      </w:r>
      <w:r>
        <w:t>and even an interactive one in SW1 (as well as</w:t>
      </w:r>
      <w:r w:rsidR="00247E14">
        <w:t xml:space="preserve"> a map in the Safety Wise app)—</w:t>
      </w:r>
      <w:r>
        <w:t xml:space="preserve">they are either </w:t>
      </w:r>
      <w:proofErr w:type="spellStart"/>
      <w:r>
        <w:t>glitchy</w:t>
      </w:r>
      <w:proofErr w:type="spellEnd"/>
      <w:r>
        <w:t xml:space="preserve"> or non-portable. </w:t>
      </w:r>
    </w:p>
    <w:p w:rsidR="00C13594" w:rsidRDefault="00AE7D95">
      <w:r>
        <w:t>Our mission is to create an interactive, portable, and intuitive map that can help visitors and new students alike to better navigate the hallways of BCIT, and make finding their destinations easier.</w:t>
      </w:r>
    </w:p>
    <w:p w:rsidR="008C4F68" w:rsidRDefault="008C4F68">
      <w:pPr>
        <w:pStyle w:val="Heading2"/>
        <w:rPr>
          <w:b/>
          <w:u w:val="single"/>
        </w:rPr>
      </w:pPr>
      <w:bookmarkStart w:id="447" w:name="_knb0y4z34os1" w:colFirst="0" w:colLast="0"/>
      <w:bookmarkEnd w:id="447"/>
    </w:p>
    <w:p w:rsidR="00C13594" w:rsidRPr="00A47E4A" w:rsidRDefault="000E11B5">
      <w:pPr>
        <w:pStyle w:val="Heading3"/>
        <w:rPr>
          <w:b/>
          <w:u w:val="single"/>
          <w:rPrChange w:id="448" w:author="Simon Wu" w:date="2017-02-01T15:57:00Z">
            <w:rPr/>
          </w:rPrChange>
        </w:rPr>
        <w:pPrChange w:id="449" w:author="Simon Wu" w:date="2017-02-01T15:57:00Z">
          <w:pPr>
            <w:pStyle w:val="Heading2"/>
          </w:pPr>
        </w:pPrChange>
      </w:pPr>
      <w:bookmarkStart w:id="450" w:name="_Toc473735463"/>
      <w:r w:rsidRPr="00A47E4A">
        <w:rPr>
          <w:b/>
          <w:u w:val="single"/>
          <w:rPrChange w:id="451" w:author="Simon Wu" w:date="2017-02-01T15:57:00Z">
            <w:rPr/>
          </w:rPrChange>
        </w:rPr>
        <w:t>GOAL/</w:t>
      </w:r>
      <w:r w:rsidR="00AE7D95" w:rsidRPr="00A47E4A">
        <w:rPr>
          <w:b/>
          <w:u w:val="single"/>
          <w:rPrChange w:id="452" w:author="Simon Wu" w:date="2017-02-01T15:57:00Z">
            <w:rPr/>
          </w:rPrChange>
        </w:rPr>
        <w:t>O</w:t>
      </w:r>
      <w:r w:rsidR="00247E14" w:rsidRPr="00A47E4A">
        <w:rPr>
          <w:b/>
          <w:u w:val="single"/>
          <w:rPrChange w:id="453" w:author="Simon Wu" w:date="2017-02-01T15:57:00Z">
            <w:rPr/>
          </w:rPrChange>
        </w:rPr>
        <w:t>BJECTIVE</w:t>
      </w:r>
      <w:bookmarkEnd w:id="450"/>
    </w:p>
    <w:p w:rsidR="000E11B5" w:rsidRDefault="00AE7D95">
      <w:r>
        <w:t>T</w:t>
      </w:r>
      <w:r w:rsidR="000E11B5">
        <w:t>he purpose of the website is to:</w:t>
      </w:r>
    </w:p>
    <w:p w:rsidR="00C13594" w:rsidRDefault="000E11B5" w:rsidP="000E11B5">
      <w:pPr>
        <w:pStyle w:val="ListParagraph"/>
        <w:numPr>
          <w:ilvl w:val="0"/>
          <w:numId w:val="2"/>
        </w:numPr>
      </w:pPr>
      <w:r>
        <w:t>P</w:t>
      </w:r>
      <w:r w:rsidR="00AE7D95">
        <w:t>rovide a clean and interactive ma</w:t>
      </w:r>
      <w:r>
        <w:t xml:space="preserve">p for new students and visitors </w:t>
      </w:r>
      <w:r w:rsidR="00AE7D95">
        <w:t xml:space="preserve">so that they can better navigate the BCIT campus. </w:t>
      </w:r>
    </w:p>
    <w:p w:rsidR="000E11B5" w:rsidRDefault="000E11B5" w:rsidP="000E11B5">
      <w:pPr>
        <w:pStyle w:val="ListParagraph"/>
        <w:numPr>
          <w:ilvl w:val="0"/>
          <w:numId w:val="2"/>
        </w:numPr>
      </w:pPr>
      <w:r>
        <w:t>Motivate students and visitors to explore different areas of BCIT Burnaby campus</w:t>
      </w:r>
    </w:p>
    <w:p w:rsidR="000E11B5" w:rsidRDefault="00AE7D95">
      <w:r>
        <w:t>This site will make students actively sear</w:t>
      </w:r>
      <w:r w:rsidR="00EF4718">
        <w:t>ch out relevant school property and</w:t>
      </w:r>
      <w:r>
        <w:t xml:space="preserve"> to get them used to the campus as soon as possible, via a “quest” system. School sites that have already been visited will be highlighted</w:t>
      </w:r>
      <w:r w:rsidR="00EF4718">
        <w:t xml:space="preserve"> on the website</w:t>
      </w:r>
      <w:r>
        <w:t xml:space="preserve"> to reflect that effect.</w:t>
      </w:r>
    </w:p>
    <w:p w:rsidR="000E11B5" w:rsidRDefault="000E11B5"/>
    <w:p w:rsidR="000E11B5" w:rsidRPr="00A47E4A" w:rsidRDefault="000E11B5">
      <w:pPr>
        <w:pStyle w:val="Heading3"/>
        <w:rPr>
          <w:b/>
          <w:u w:val="single"/>
          <w:rPrChange w:id="454" w:author="Simon Wu" w:date="2017-02-01T15:57:00Z">
            <w:rPr/>
          </w:rPrChange>
        </w:rPr>
        <w:pPrChange w:id="455" w:author="Simon Wu" w:date="2017-02-01T15:57:00Z">
          <w:pPr>
            <w:pStyle w:val="Heading2"/>
          </w:pPr>
        </w:pPrChange>
      </w:pPr>
      <w:bookmarkStart w:id="456" w:name="_Toc473735464"/>
      <w:r w:rsidRPr="00A47E4A">
        <w:rPr>
          <w:b/>
          <w:u w:val="single"/>
          <w:rPrChange w:id="457" w:author="Simon Wu" w:date="2017-02-01T15:57:00Z">
            <w:rPr/>
          </w:rPrChange>
        </w:rPr>
        <w:t>COMPARASION WITH SIMILAR SITES</w:t>
      </w:r>
      <w:bookmarkEnd w:id="456"/>
    </w:p>
    <w:p w:rsidR="000E11B5" w:rsidRDefault="0059595B" w:rsidP="0059595B">
      <w:r w:rsidRPr="0059595B">
        <w:t xml:space="preserve">Since our website works with “waypoints” </w:t>
      </w:r>
      <w:r>
        <w:t>and GPS locations to confirm if the user has</w:t>
      </w:r>
      <w:r w:rsidRPr="0059595B">
        <w:t xml:space="preserve"> reached a waypoint, it works similarly li</w:t>
      </w:r>
      <w:r>
        <w:t xml:space="preserve">ke the recent </w:t>
      </w:r>
      <w:proofErr w:type="spellStart"/>
      <w:r>
        <w:t>PokemonGO</w:t>
      </w:r>
      <w:proofErr w:type="spellEnd"/>
      <w:r>
        <w:t xml:space="preserve"> game’s </w:t>
      </w:r>
      <w:proofErr w:type="spellStart"/>
      <w:r>
        <w:t>Pokestops</w:t>
      </w:r>
      <w:proofErr w:type="spellEnd"/>
      <w:r>
        <w:t xml:space="preserve">; where the user, when </w:t>
      </w:r>
      <w:r w:rsidRPr="0059595B">
        <w:t>within range of a waypoint</w:t>
      </w:r>
      <w:r>
        <w:t>, can receive in-game items and perks</w:t>
      </w:r>
      <w:r w:rsidRPr="0059595B">
        <w:t>.</w:t>
      </w:r>
      <w:r>
        <w:t xml:space="preserve"> In constructing our website, we take our inspirations from the two examples below:</w:t>
      </w:r>
    </w:p>
    <w:p w:rsidR="000E11B5" w:rsidRDefault="000E11B5">
      <w:pPr>
        <w:pStyle w:val="Heading4"/>
        <w:pPrChange w:id="458" w:author="Simon Wu" w:date="2017-02-01T15:57:00Z">
          <w:pPr>
            <w:pStyle w:val="Heading3"/>
          </w:pPr>
        </w:pPrChange>
      </w:pPr>
      <w:r>
        <w:t xml:space="preserve">BCIT </w:t>
      </w:r>
      <w:r w:rsidR="00763940">
        <w:t>MAP</w:t>
      </w:r>
    </w:p>
    <w:p w:rsidR="00763940" w:rsidRDefault="00763940" w:rsidP="00763940">
      <w:pPr>
        <w:rPr>
          <w:i/>
        </w:rPr>
      </w:pPr>
      <w:r>
        <w:rPr>
          <w:i/>
        </w:rPr>
        <w:t xml:space="preserve">Source: </w:t>
      </w:r>
      <w:hyperlink r:id="rId34" w:history="1">
        <w:r w:rsidRPr="00B85A9E">
          <w:rPr>
            <w:rStyle w:val="Hyperlink"/>
          </w:rPr>
          <w:t>http://www.bcit.ca/map/</w:t>
        </w:r>
      </w:hyperlink>
      <w:r>
        <w:rPr>
          <w:i/>
        </w:rPr>
        <w:t xml:space="preserve"> </w:t>
      </w:r>
    </w:p>
    <w:p w:rsidR="00AE4463" w:rsidRDefault="00AE4463" w:rsidP="00763940">
      <w:r>
        <w:t>The BCIT map website is very comprehensive and contains a lot of information and locations of where each building is situated. However, w</w:t>
      </w:r>
      <w:r w:rsidR="00763940">
        <w:t>hile the BCIT map is rather comprehensiv</w:t>
      </w:r>
      <w:r>
        <w:t>e, it can also be overwhelming and confusing to navigate—especially for a new student or visitor. Our website addresses this issue by removing most of the map and having our users slowly unlock each section by physically exploring the campus.</w:t>
      </w:r>
    </w:p>
    <w:p w:rsidR="00AE4463" w:rsidRDefault="00AE4463">
      <w:pPr>
        <w:pStyle w:val="Heading4"/>
        <w:pPrChange w:id="459" w:author="Simon Wu" w:date="2017-02-01T15:57:00Z">
          <w:pPr>
            <w:pStyle w:val="Heading3"/>
          </w:pPr>
        </w:pPrChange>
      </w:pPr>
      <w:r>
        <w:t>UBC MAP</w:t>
      </w:r>
    </w:p>
    <w:p w:rsidR="00AE4463" w:rsidRDefault="00AE4463" w:rsidP="00763940">
      <w:r>
        <w:rPr>
          <w:i/>
        </w:rPr>
        <w:t xml:space="preserve">Source: </w:t>
      </w:r>
      <w:hyperlink r:id="rId35" w:history="1">
        <w:r w:rsidRPr="00B85A9E">
          <w:rPr>
            <w:rStyle w:val="Hyperlink"/>
          </w:rPr>
          <w:t>http://www.maps.ubc.ca/PROD/index.php</w:t>
        </w:r>
      </w:hyperlink>
      <w:r>
        <w:t xml:space="preserve"> </w:t>
      </w:r>
    </w:p>
    <w:p w:rsidR="00C13594" w:rsidDel="006443C7" w:rsidRDefault="00AE4463">
      <w:pPr>
        <w:rPr>
          <w:del w:id="460" w:author="Akemi" w:date="2017-02-01T18:15:00Z"/>
        </w:rPr>
      </w:pPr>
      <w:r>
        <w:lastRenderedPageBreak/>
        <w:t>The UBC map website is less interactive compared to the BCIT map website due to the map being only a picture. However, this also provides the benefit of a faster loading time, as the website does not need</w:t>
      </w:r>
      <w:r w:rsidR="00791FCB">
        <w:t xml:space="preserve"> to connect to Google S</w:t>
      </w:r>
      <w:r>
        <w:t xml:space="preserve">atellite.  We plan to </w:t>
      </w:r>
      <w:bookmarkStart w:id="461" w:name="_e6q49jyszw07" w:colFirst="0" w:colLast="0"/>
      <w:bookmarkEnd w:id="461"/>
      <w:r>
        <w:t xml:space="preserve">use pictures for our website maps as well to reduce loading time. </w:t>
      </w:r>
    </w:p>
    <w:p w:rsidR="0059595B" w:rsidRDefault="0059595B"/>
    <w:p w:rsidR="00C13594" w:rsidRPr="00A47E4A" w:rsidRDefault="00AE7D95">
      <w:pPr>
        <w:pStyle w:val="Heading3"/>
        <w:rPr>
          <w:b/>
          <w:u w:val="single"/>
          <w:rPrChange w:id="462" w:author="Simon Wu" w:date="2017-02-01T15:58:00Z">
            <w:rPr/>
          </w:rPrChange>
        </w:rPr>
        <w:pPrChange w:id="463" w:author="Simon Wu" w:date="2017-02-01T15:57:00Z">
          <w:pPr>
            <w:pStyle w:val="Heading2"/>
          </w:pPr>
        </w:pPrChange>
      </w:pPr>
      <w:bookmarkStart w:id="464" w:name="_ilr634xxncl8" w:colFirst="0" w:colLast="0"/>
      <w:bookmarkStart w:id="465" w:name="_k401nxqpr1c" w:colFirst="0" w:colLast="0"/>
      <w:bookmarkStart w:id="466" w:name="_Toc473735465"/>
      <w:bookmarkEnd w:id="464"/>
      <w:bookmarkEnd w:id="465"/>
      <w:r w:rsidRPr="00A47E4A">
        <w:rPr>
          <w:b/>
          <w:u w:val="single"/>
          <w:rPrChange w:id="467" w:author="Simon Wu" w:date="2017-02-01T15:58:00Z">
            <w:rPr/>
          </w:rPrChange>
        </w:rPr>
        <w:t>P</w:t>
      </w:r>
      <w:r w:rsidR="00A77BF3" w:rsidRPr="00A47E4A">
        <w:rPr>
          <w:b/>
          <w:u w:val="single"/>
          <w:rPrChange w:id="468" w:author="Simon Wu" w:date="2017-02-01T15:58:00Z">
            <w:rPr/>
          </w:rPrChange>
        </w:rPr>
        <w:t>ROJECT SUMMARY</w:t>
      </w:r>
      <w:bookmarkEnd w:id="466"/>
    </w:p>
    <w:p w:rsidR="00D20E4F" w:rsidRDefault="00AE7D95" w:rsidP="00A809F6">
      <w:r>
        <w:t>The campus map website will provide an intuitive map to help students locate their buildings faster while giving quick notes on the general area. The site will have an image of the campus map with li</w:t>
      </w:r>
      <w:r w:rsidR="00286D07">
        <w:t xml:space="preserve">nked objects for each building. </w:t>
      </w:r>
      <w:r>
        <w:t xml:space="preserve">The site will also provide a GPS location service scan to show where the user is on the map. </w:t>
      </w:r>
      <w:r w:rsidR="007C1AEB">
        <w:t xml:space="preserve">The website will function like an interactive </w:t>
      </w:r>
      <w:r w:rsidR="007D2707">
        <w:t xml:space="preserve">quest </w:t>
      </w:r>
      <w:r w:rsidR="007C1AEB">
        <w:t>game, where the user can unlock different sections of the map once he or she has physically visited the place</w:t>
      </w:r>
      <w:r w:rsidR="00EF4718">
        <w:t xml:space="preserve">. </w:t>
      </w:r>
      <w:r>
        <w:t xml:space="preserve">Below the map area will be a picture of what the particular </w:t>
      </w:r>
      <w:r w:rsidR="00EF4718">
        <w:t>building/place looks like followed by the</w:t>
      </w:r>
      <w:r>
        <w:t xml:space="preserve"> description section and comments</w:t>
      </w:r>
      <w:r w:rsidR="00EF4718">
        <w:t xml:space="preserve"> section where the user can input notes and </w:t>
      </w:r>
      <w:r>
        <w:t xml:space="preserve">comments. </w:t>
      </w:r>
      <w:r w:rsidR="00EF4718">
        <w:t>Figure 1</w:t>
      </w:r>
      <w:r>
        <w:t xml:space="preserve"> </w:t>
      </w:r>
      <w:r w:rsidR="00EF4718">
        <w:t xml:space="preserve">below </w:t>
      </w:r>
      <w:r>
        <w:t xml:space="preserve">is a rough draft of how the </w:t>
      </w:r>
      <w:ins w:id="469" w:author="Akemi" w:date="2017-02-01T17:15:00Z">
        <w:r w:rsidR="008F2A1C">
          <w:t xml:space="preserve">mobile </w:t>
        </w:r>
      </w:ins>
      <w:r>
        <w:t>website should look</w:t>
      </w:r>
      <w:r w:rsidR="00EF4718">
        <w:t xml:space="preserve"> like</w:t>
      </w:r>
      <w:r>
        <w:t>.</w:t>
      </w:r>
      <w:bookmarkStart w:id="470" w:name="_z2eytb9figu5" w:colFirst="0" w:colLast="0"/>
      <w:bookmarkStart w:id="471" w:name="_7k2w0osna0rd" w:colFirst="0" w:colLast="0"/>
      <w:bookmarkStart w:id="472" w:name="_x4tk8m5gm7gc" w:colFirst="0" w:colLast="0"/>
      <w:bookmarkStart w:id="473" w:name="_bxhz192bmw5g" w:colFirst="0" w:colLast="0"/>
      <w:bookmarkStart w:id="474" w:name="_18rl5tt88m8d" w:colFirst="0" w:colLast="0"/>
      <w:bookmarkEnd w:id="470"/>
      <w:bookmarkEnd w:id="471"/>
      <w:bookmarkEnd w:id="472"/>
      <w:bookmarkEnd w:id="473"/>
      <w:bookmarkEnd w:id="474"/>
    </w:p>
    <w:p w:rsidR="00D20E4F" w:rsidRDefault="0059595B" w:rsidP="00A809F6">
      <w:r>
        <w:rPr>
          <w:noProof/>
          <w:lang w:val="en-US" w:eastAsia="zh-CN"/>
        </w:rPr>
        <w:drawing>
          <wp:anchor distT="114300" distB="114300" distL="114300" distR="114300" simplePos="0" relativeHeight="251613184" behindDoc="1" locked="0" layoutInCell="0" hidden="0" allowOverlap="1">
            <wp:simplePos x="0" y="0"/>
            <wp:positionH relativeFrom="margin">
              <wp:posOffset>1470660</wp:posOffset>
            </wp:positionH>
            <wp:positionV relativeFrom="paragraph">
              <wp:posOffset>5715</wp:posOffset>
            </wp:positionV>
            <wp:extent cx="2781300" cy="4579620"/>
            <wp:effectExtent l="0" t="0" r="0" b="0"/>
            <wp:wrapNone/>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36"/>
                    <a:srcRect/>
                    <a:stretch>
                      <a:fillRect/>
                    </a:stretch>
                  </pic:blipFill>
                  <pic:spPr>
                    <a:xfrm>
                      <a:off x="0" y="0"/>
                      <a:ext cx="2781300" cy="4579620"/>
                    </a:xfrm>
                    <a:prstGeom prst="rect">
                      <a:avLst/>
                    </a:prstGeom>
                    <a:ln/>
                  </pic:spPr>
                </pic:pic>
              </a:graphicData>
            </a:graphic>
            <wp14:sizeRelH relativeFrom="margin">
              <wp14:pctWidth>0</wp14:pctWidth>
            </wp14:sizeRelH>
            <wp14:sizeRelV relativeFrom="margin">
              <wp14:pctHeight>0</wp14:pctHeight>
            </wp14:sizeRelV>
          </wp:anchor>
        </w:drawing>
      </w:r>
    </w:p>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D20E4F" w:rsidP="00A809F6"/>
    <w:p w:rsidR="00D20E4F" w:rsidRDefault="0059595B" w:rsidP="0059595B">
      <w:pPr>
        <w:tabs>
          <w:tab w:val="left" w:pos="5292"/>
        </w:tabs>
      </w:pPr>
      <w:r>
        <w:tab/>
      </w:r>
    </w:p>
    <w:p w:rsidR="0059595B" w:rsidRDefault="0059595B" w:rsidP="00A809F6"/>
    <w:p w:rsidR="0059595B" w:rsidRDefault="0059595B" w:rsidP="00A809F6"/>
    <w:p w:rsidR="00D20E4F" w:rsidRDefault="0059595B" w:rsidP="00A809F6">
      <w:r>
        <w:rPr>
          <w:noProof/>
          <w:lang w:val="en-US" w:eastAsia="zh-CN"/>
        </w:rPr>
        <mc:AlternateContent>
          <mc:Choice Requires="wps">
            <w:drawing>
              <wp:anchor distT="0" distB="0" distL="114300" distR="114300" simplePos="0" relativeHeight="251614208" behindDoc="0" locked="0" layoutInCell="1" allowOverlap="1" wp14:anchorId="347C1C1E" wp14:editId="184F72AF">
                <wp:simplePos x="0" y="0"/>
                <wp:positionH relativeFrom="column">
                  <wp:posOffset>1442085</wp:posOffset>
                </wp:positionH>
                <wp:positionV relativeFrom="paragraph">
                  <wp:posOffset>151765</wp:posOffset>
                </wp:positionV>
                <wp:extent cx="2835275" cy="635"/>
                <wp:effectExtent l="0" t="0" r="3175" b="18415"/>
                <wp:wrapSquare wrapText="bothSides"/>
                <wp:docPr id="2" name="Text Box 2"/>
                <wp:cNvGraphicFramePr/>
                <a:graphic xmlns:a="http://schemas.openxmlformats.org/drawingml/2006/main">
                  <a:graphicData uri="http://schemas.microsoft.com/office/word/2010/wordprocessingShape">
                    <wps:wsp>
                      <wps:cNvSpPr txBox="1"/>
                      <wps:spPr>
                        <a:xfrm>
                          <a:off x="0" y="0"/>
                          <a:ext cx="2835275" cy="635"/>
                        </a:xfrm>
                        <a:prstGeom prst="rect">
                          <a:avLst/>
                        </a:prstGeom>
                        <a:solidFill>
                          <a:prstClr val="white"/>
                        </a:solidFill>
                        <a:ln>
                          <a:noFill/>
                        </a:ln>
                      </wps:spPr>
                      <wps:txbx>
                        <w:txbxContent>
                          <w:p w:rsidR="005146D1" w:rsidRPr="007E7BC5" w:rsidRDefault="005146D1" w:rsidP="00A77BF3">
                            <w:pPr>
                              <w:pStyle w:val="Caption"/>
                              <w:jc w:val="center"/>
                              <w:rPr>
                                <w:noProof/>
                                <w:color w:val="1F3864" w:themeColor="accent1" w:themeShade="80"/>
                                <w:sz w:val="36"/>
                                <w:szCs w:val="36"/>
                              </w:rPr>
                            </w:pPr>
                            <w:r>
                              <w:t xml:space="preserve">Figure </w:t>
                            </w:r>
                            <w:fldSimple w:instr=" SEQ Figure \* ARABIC ">
                              <w:ins w:id="475" w:author="Akemi" w:date="2017-02-01T18:14:00Z">
                                <w:r w:rsidR="007479DB">
                                  <w:rPr>
                                    <w:noProof/>
                                  </w:rPr>
                                  <w:t>12</w:t>
                                </w:r>
                              </w:ins>
                              <w:ins w:id="476" w:author="Jacky Li" w:date="2017-02-01T16:47:00Z">
                                <w:del w:id="477" w:author="Akemi" w:date="2017-02-01T17:44:00Z">
                                  <w:r w:rsidDel="009A244C">
                                    <w:rPr>
                                      <w:noProof/>
                                    </w:rPr>
                                    <w:delText>4</w:delText>
                                  </w:r>
                                </w:del>
                              </w:ins>
                              <w:del w:id="478" w:author="Akemi" w:date="2017-02-01T17:44:00Z">
                                <w:r w:rsidDel="009A244C">
                                  <w:rPr>
                                    <w:noProof/>
                                  </w:rPr>
                                  <w:delText>3</w:delText>
                                </w:r>
                              </w:del>
                            </w:fldSimple>
                            <w:r>
                              <w:t>: Initial Concept of the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C1C1E" id="Text Box 2" o:spid="_x0000_s1034" type="#_x0000_t202" style="position:absolute;margin-left:113.55pt;margin-top:11.95pt;width:223.2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" stroked="f">
                <v:textbox style="mso-fit-shape-to-text:t" inset="0,0,0,0">
                  <w:txbxContent>
                    <w:p w:rsidR="005146D1" w:rsidRPr="007E7BC5" w:rsidRDefault="005146D1" w:rsidP="00A77BF3">
                      <w:pPr>
                        <w:pStyle w:val="Caption"/>
                        <w:jc w:val="center"/>
                        <w:rPr>
                          <w:noProof/>
                          <w:color w:val="1F3864" w:themeColor="accent1" w:themeShade="80"/>
                          <w:sz w:val="36"/>
                          <w:szCs w:val="36"/>
                        </w:rPr>
                      </w:pPr>
                      <w:r>
                        <w:t xml:space="preserve">Figure </w:t>
                      </w:r>
                      <w:r w:rsidR="00000317">
                        <w:fldChar w:fldCharType="begin"/>
                      </w:r>
                      <w:r w:rsidR="00000317">
                        <w:instrText xml:space="preserve"> SEQ Figure \* ARABIC </w:instrText>
                      </w:r>
                      <w:r w:rsidR="00000317">
                        <w:fldChar w:fldCharType="separate"/>
                      </w:r>
                      <w:ins w:id="578" w:author="Akemi" w:date="2017-02-01T18:14:00Z">
                        <w:r w:rsidR="007479DB">
                          <w:rPr>
                            <w:noProof/>
                          </w:rPr>
                          <w:t>12</w:t>
                        </w:r>
                      </w:ins>
                      <w:ins w:id="579" w:author="Jacky Li" w:date="2017-02-01T16:47:00Z">
                        <w:del w:id="580" w:author="Akemi" w:date="2017-02-01T17:44:00Z">
                          <w:r w:rsidDel="009A244C">
                            <w:rPr>
                              <w:noProof/>
                            </w:rPr>
                            <w:delText>4</w:delText>
                          </w:r>
                        </w:del>
                      </w:ins>
                      <w:del w:id="581" w:author="Akemi" w:date="2017-02-01T17:44:00Z">
                        <w:r w:rsidDel="009A244C">
                          <w:rPr>
                            <w:noProof/>
                          </w:rPr>
                          <w:delText>3</w:delText>
                        </w:r>
                      </w:del>
                      <w:r w:rsidR="00000317">
                        <w:rPr>
                          <w:noProof/>
                        </w:rPr>
                        <w:fldChar w:fldCharType="end"/>
                      </w:r>
                      <w:r>
                        <w:t>: Initial Concept of the Website</w:t>
                      </w:r>
                    </w:p>
                  </w:txbxContent>
                </v:textbox>
                <w10:wrap type="square"/>
              </v:shape>
            </w:pict>
          </mc:Fallback>
        </mc:AlternateContent>
      </w:r>
    </w:p>
    <w:p w:rsidR="00D20E4F" w:rsidRDefault="00D20E4F" w:rsidP="00A809F6"/>
    <w:p w:rsidR="00D20E4F" w:rsidRPr="00A47E4A" w:rsidRDefault="00D20E4F">
      <w:pPr>
        <w:pStyle w:val="Heading3"/>
        <w:rPr>
          <w:b/>
          <w:u w:val="single"/>
          <w:rPrChange w:id="479" w:author="Simon Wu" w:date="2017-02-01T15:58:00Z">
            <w:rPr/>
          </w:rPrChange>
        </w:rPr>
        <w:pPrChange w:id="480" w:author="Simon Wu" w:date="2017-02-01T15:58:00Z">
          <w:pPr>
            <w:pStyle w:val="Heading2"/>
          </w:pPr>
        </w:pPrChange>
      </w:pPr>
      <w:bookmarkStart w:id="481" w:name="_Toc473735466"/>
      <w:r w:rsidRPr="00A47E4A">
        <w:rPr>
          <w:b/>
          <w:u w:val="single"/>
          <w:rPrChange w:id="482" w:author="Simon Wu" w:date="2017-02-01T15:58:00Z">
            <w:rPr/>
          </w:rPrChange>
        </w:rPr>
        <w:t>MEASURING SUCCESS</w:t>
      </w:r>
      <w:bookmarkEnd w:id="481"/>
    </w:p>
    <w:p w:rsidR="00C13594" w:rsidRDefault="00D20E4F" w:rsidP="00A809F6">
      <w:r>
        <w:t xml:space="preserve">We plan to gauge the success of our website </w:t>
      </w:r>
      <w:ins w:id="483" w:author="Akemi" w:date="2017-02-01T17:16:00Z">
        <w:r w:rsidR="0045557B">
          <w:t xml:space="preserve">by </w:t>
        </w:r>
      </w:ins>
      <w:r>
        <w:t xml:space="preserve">the reviews and ratings from our users. We will have a review section on our webpage that allows the users to rate our website out of 5 and leave optional comments. This will also allow us to continue to improve our website based on user </w:t>
      </w:r>
      <w:r>
        <w:lastRenderedPageBreak/>
        <w:t>feedback</w:t>
      </w:r>
      <w:del w:id="484" w:author="Akemi" w:date="2017-02-01T17:16:00Z">
        <w:r w:rsidDel="0045557B">
          <w:delText>s</w:delText>
        </w:r>
      </w:del>
      <w:r>
        <w:t>. We may encourage users to rate and review by providing extra perks such as unlocking a map section.</w:t>
      </w:r>
      <w:r w:rsidR="00AE7D95">
        <w:br w:type="page"/>
      </w:r>
    </w:p>
    <w:p w:rsidR="00C13594" w:rsidRDefault="00AE7D95">
      <w:pPr>
        <w:pStyle w:val="Heading2"/>
        <w:pPrChange w:id="485" w:author="Simon Wu" w:date="2017-02-01T15:58:00Z">
          <w:pPr>
            <w:pStyle w:val="Heading1"/>
          </w:pPr>
        </w:pPrChange>
      </w:pPr>
      <w:bookmarkStart w:id="486" w:name="_6tdbl0ja7534" w:colFirst="0" w:colLast="0"/>
      <w:bookmarkStart w:id="487" w:name="_xzqzf2mdw6uk" w:colFirst="0" w:colLast="0"/>
      <w:bookmarkStart w:id="488" w:name="_Toc473735467"/>
      <w:bookmarkEnd w:id="486"/>
      <w:bookmarkEnd w:id="487"/>
      <w:r>
        <w:lastRenderedPageBreak/>
        <w:t>FUNCTIONAL REQUIREMENTS</w:t>
      </w:r>
      <w:bookmarkEnd w:id="488"/>
    </w:p>
    <w:p w:rsidR="00C13594" w:rsidRDefault="00C13594"/>
    <w:p w:rsidR="00C13594" w:rsidRPr="00A47E4A" w:rsidRDefault="00AE7D95">
      <w:pPr>
        <w:pStyle w:val="Heading3"/>
        <w:rPr>
          <w:b/>
          <w:u w:val="single"/>
          <w:rPrChange w:id="489" w:author="Simon Wu" w:date="2017-02-01T15:58:00Z">
            <w:rPr/>
          </w:rPrChange>
        </w:rPr>
        <w:pPrChange w:id="490" w:author="Simon Wu" w:date="2017-02-01T15:58:00Z">
          <w:pPr>
            <w:pStyle w:val="Heading2"/>
          </w:pPr>
        </w:pPrChange>
      </w:pPr>
      <w:bookmarkStart w:id="491" w:name="_i70wsh331oa0" w:colFirst="0" w:colLast="0"/>
      <w:bookmarkStart w:id="492" w:name="_Toc473735468"/>
      <w:bookmarkEnd w:id="491"/>
      <w:r w:rsidRPr="00A47E4A">
        <w:rPr>
          <w:b/>
          <w:u w:val="single"/>
          <w:rPrChange w:id="493" w:author="Simon Wu" w:date="2017-02-01T15:58:00Z">
            <w:rPr/>
          </w:rPrChange>
        </w:rPr>
        <w:t>THE LOG</w:t>
      </w:r>
      <w:ins w:id="494" w:author="Akemi" w:date="2017-02-01T17:16:00Z">
        <w:r w:rsidR="0045557B">
          <w:rPr>
            <w:b/>
            <w:u w:val="single"/>
          </w:rPr>
          <w:t>-</w:t>
        </w:r>
      </w:ins>
      <w:r w:rsidRPr="00A47E4A">
        <w:rPr>
          <w:b/>
          <w:u w:val="single"/>
          <w:rPrChange w:id="495" w:author="Simon Wu" w:date="2017-02-01T15:58:00Z">
            <w:rPr/>
          </w:rPrChange>
        </w:rPr>
        <w:t>IN FEATURE</w:t>
      </w:r>
      <w:bookmarkEnd w:id="492"/>
    </w:p>
    <w:p w:rsidR="00C13594" w:rsidRDefault="007C1AEB">
      <w:r>
        <w:t>Those</w:t>
      </w:r>
      <w:r w:rsidR="00AE7D95">
        <w:t xml:space="preserve"> who want to interact and keep track of where they have been will be required to make a login username and password. This ensures that if a </w:t>
      </w:r>
      <w:r>
        <w:t xml:space="preserve">student wants to save </w:t>
      </w:r>
      <w:del w:id="496" w:author="Akemi" w:date="2017-02-01T17:17:00Z">
        <w:r w:rsidDel="0045557B">
          <w:delText>his or her</w:delText>
        </w:r>
      </w:del>
      <w:ins w:id="497" w:author="Akemi" w:date="2017-02-01T17:17:00Z">
        <w:r w:rsidR="0045557B">
          <w:t>their</w:t>
        </w:r>
      </w:ins>
      <w:r w:rsidR="00AE7D95">
        <w:t xml:space="preserve"> progress, they will be able to save that information to their User ID.</w:t>
      </w:r>
    </w:p>
    <w:p w:rsidR="00C13594" w:rsidRDefault="00AE7D95">
      <w:r>
        <w:t xml:space="preserve">Those registered also have the option of leaving comments </w:t>
      </w:r>
      <w:r w:rsidR="007C1AEB">
        <w:t>on places that they’ve been to. T</w:t>
      </w:r>
      <w:r>
        <w:t>his allows the students to collaborate and help improve the map for future visitors and students.</w:t>
      </w:r>
    </w:p>
    <w:p w:rsidR="00C13594" w:rsidRDefault="00C13594"/>
    <w:p w:rsidR="00C13594" w:rsidRPr="00A47E4A" w:rsidRDefault="00AE7D95">
      <w:pPr>
        <w:pStyle w:val="Heading3"/>
        <w:rPr>
          <w:b/>
          <w:u w:val="single"/>
          <w:rPrChange w:id="498" w:author="Simon Wu" w:date="2017-02-01T15:58:00Z">
            <w:rPr/>
          </w:rPrChange>
        </w:rPr>
        <w:pPrChange w:id="499" w:author="Simon Wu" w:date="2017-02-01T15:58:00Z">
          <w:pPr>
            <w:pStyle w:val="Heading2"/>
          </w:pPr>
        </w:pPrChange>
      </w:pPr>
      <w:bookmarkStart w:id="500" w:name="_g1mxei75in4t" w:colFirst="0" w:colLast="0"/>
      <w:bookmarkStart w:id="501" w:name="_Toc473735469"/>
      <w:bookmarkEnd w:id="500"/>
      <w:r w:rsidRPr="00A47E4A">
        <w:rPr>
          <w:b/>
          <w:u w:val="single"/>
          <w:rPrChange w:id="502" w:author="Simon Wu" w:date="2017-02-01T15:58:00Z">
            <w:rPr/>
          </w:rPrChange>
        </w:rPr>
        <w:t>USER AUTHENTICATION</w:t>
      </w:r>
      <w:bookmarkEnd w:id="501"/>
    </w:p>
    <w:p w:rsidR="00C13594" w:rsidRDefault="00AE7D95">
      <w:r>
        <w:t xml:space="preserve">Once the user logs in, their name will </w:t>
      </w:r>
      <w:r w:rsidR="001C4805">
        <w:t xml:space="preserve">be </w:t>
      </w:r>
      <w:r>
        <w:t xml:space="preserve">displayed on the top right corner of the webpage. Clicking on the name will display their user profile, which includes their login name, email, password (censored), and </w:t>
      </w:r>
      <w:r w:rsidR="007D2707">
        <w:t xml:space="preserve">map unlock </w:t>
      </w:r>
      <w:r>
        <w:t xml:space="preserve">progress. There will be an edit button beside the password field </w:t>
      </w:r>
      <w:r w:rsidR="001C4805">
        <w:t>if</w:t>
      </w:r>
      <w:r>
        <w:t xml:space="preserve"> the user wishes to change the password.</w:t>
      </w:r>
    </w:p>
    <w:p w:rsidR="00247E14" w:rsidRDefault="00247E14">
      <w:pPr>
        <w:pStyle w:val="Heading2"/>
        <w:rPr>
          <w:b/>
          <w:u w:val="single"/>
        </w:rPr>
      </w:pPr>
      <w:bookmarkStart w:id="503" w:name="_pvi80ksah450" w:colFirst="0" w:colLast="0"/>
      <w:bookmarkEnd w:id="503"/>
    </w:p>
    <w:p w:rsidR="00C13594" w:rsidRPr="00A47E4A" w:rsidRDefault="00AE7D95">
      <w:pPr>
        <w:pStyle w:val="Heading3"/>
        <w:rPr>
          <w:b/>
          <w:u w:val="single"/>
          <w:rPrChange w:id="504" w:author="Simon Wu" w:date="2017-02-01T15:58:00Z">
            <w:rPr/>
          </w:rPrChange>
        </w:rPr>
        <w:pPrChange w:id="505" w:author="Simon Wu" w:date="2017-02-01T15:58:00Z">
          <w:pPr>
            <w:pStyle w:val="Heading2"/>
          </w:pPr>
        </w:pPrChange>
      </w:pPr>
      <w:bookmarkStart w:id="506" w:name="_Toc473735470"/>
      <w:r w:rsidRPr="00A47E4A">
        <w:rPr>
          <w:b/>
          <w:u w:val="single"/>
          <w:rPrChange w:id="507" w:author="Simon Wu" w:date="2017-02-01T15:58:00Z">
            <w:rPr/>
          </w:rPrChange>
        </w:rPr>
        <w:t>SERVER SIDE PROCESSING</w:t>
      </w:r>
      <w:bookmarkEnd w:id="506"/>
    </w:p>
    <w:p w:rsidR="00C13594" w:rsidRDefault="00AE7D95">
      <w:r>
        <w:t>There will be a database on the server where the user’s login information is stored. The database will also store the user’s map “quest” progress.</w:t>
      </w:r>
    </w:p>
    <w:p w:rsidR="00247E14" w:rsidRDefault="00247E14">
      <w:pPr>
        <w:pStyle w:val="Heading2"/>
        <w:rPr>
          <w:b/>
          <w:u w:val="single"/>
        </w:rPr>
      </w:pPr>
      <w:bookmarkStart w:id="508" w:name="_btgrizqj6o7f" w:colFirst="0" w:colLast="0"/>
      <w:bookmarkEnd w:id="508"/>
    </w:p>
    <w:p w:rsidR="00C13594" w:rsidRPr="00A47E4A" w:rsidRDefault="00AE7D95">
      <w:pPr>
        <w:pStyle w:val="Heading3"/>
        <w:rPr>
          <w:b/>
          <w:u w:val="single"/>
          <w:rPrChange w:id="509" w:author="Simon Wu" w:date="2017-02-01T15:58:00Z">
            <w:rPr/>
          </w:rPrChange>
        </w:rPr>
        <w:pPrChange w:id="510" w:author="Simon Wu" w:date="2017-02-01T15:58:00Z">
          <w:pPr>
            <w:pStyle w:val="Heading2"/>
          </w:pPr>
        </w:pPrChange>
      </w:pPr>
      <w:bookmarkStart w:id="511" w:name="_Toc473735471"/>
      <w:r w:rsidRPr="00A47E4A">
        <w:rPr>
          <w:b/>
          <w:u w:val="single"/>
          <w:rPrChange w:id="512" w:author="Simon Wu" w:date="2017-02-01T15:58:00Z">
            <w:rPr/>
          </w:rPrChange>
        </w:rPr>
        <w:t>OTHER FEATURES</w:t>
      </w:r>
      <w:bookmarkEnd w:id="511"/>
    </w:p>
    <w:p w:rsidR="008C4F68" w:rsidRDefault="008C4F68">
      <w:pPr>
        <w:pStyle w:val="Heading3"/>
      </w:pPr>
      <w:bookmarkStart w:id="513" w:name="_4t6j058pwcoe" w:colFirst="0" w:colLast="0"/>
      <w:bookmarkEnd w:id="513"/>
    </w:p>
    <w:p w:rsidR="00C13594" w:rsidRDefault="00AE7D95">
      <w:pPr>
        <w:pStyle w:val="Heading4"/>
        <w:pPrChange w:id="514" w:author="Simon Wu" w:date="2017-02-01T15:58:00Z">
          <w:pPr>
            <w:pStyle w:val="Heading3"/>
          </w:pPr>
        </w:pPrChange>
      </w:pPr>
      <w:r>
        <w:t>Feedback Box</w:t>
      </w:r>
    </w:p>
    <w:p w:rsidR="008C4F68" w:rsidRDefault="00AE7D95" w:rsidP="00AE4463">
      <w:r>
        <w:t>There will be a comment section on each page where users can post suggestions.</w:t>
      </w:r>
      <w:bookmarkStart w:id="515" w:name="_oojsqwnajpjz" w:colFirst="0" w:colLast="0"/>
      <w:bookmarkEnd w:id="515"/>
    </w:p>
    <w:p w:rsidR="00C13594" w:rsidRDefault="00AE7D95">
      <w:pPr>
        <w:pStyle w:val="Heading4"/>
        <w:pPrChange w:id="516" w:author="Simon Wu" w:date="2017-02-01T15:58:00Z">
          <w:pPr>
            <w:pStyle w:val="Heading3"/>
          </w:pPr>
        </w:pPrChange>
      </w:pPr>
      <w:r>
        <w:t>List</w:t>
      </w:r>
    </w:p>
    <w:p w:rsidR="008C4F68" w:rsidRDefault="00AE7D95" w:rsidP="00AE4463">
      <w:r>
        <w:t>We will have a page with a glossary of terms on the different names and jargons at BCIT. For example, the word “</w:t>
      </w:r>
      <w:proofErr w:type="spellStart"/>
      <w:r>
        <w:t>ehPod</w:t>
      </w:r>
      <w:proofErr w:type="spellEnd"/>
      <w:r>
        <w:t>” would be a term listed under our glossary with the associated definition/explanation beside it.</w:t>
      </w:r>
      <w:bookmarkStart w:id="517" w:name="_a108y12l91ub" w:colFirst="0" w:colLast="0"/>
      <w:bookmarkEnd w:id="517"/>
    </w:p>
    <w:p w:rsidR="00C13594" w:rsidRDefault="00AE7D95">
      <w:pPr>
        <w:pStyle w:val="Heading4"/>
        <w:pPrChange w:id="518" w:author="Simon Wu" w:date="2017-02-01T15:58:00Z">
          <w:pPr>
            <w:pStyle w:val="Heading3"/>
          </w:pPr>
        </w:pPrChange>
      </w:pPr>
      <w:r>
        <w:t>Contact</w:t>
      </w:r>
      <w:ins w:id="519" w:author="Akemi" w:date="2017-02-01T17:17:00Z">
        <w:r w:rsidR="0045557B">
          <w:t xml:space="preserve"> Us</w:t>
        </w:r>
      </w:ins>
      <w:r>
        <w:t xml:space="preserve"> </w:t>
      </w:r>
      <w:del w:id="520" w:author="Akemi" w:date="2017-02-01T17:17:00Z">
        <w:r w:rsidDel="0045557B">
          <w:delText>Sectio</w:delText>
        </w:r>
      </w:del>
      <w:del w:id="521" w:author="Akemi" w:date="2017-02-01T17:18:00Z">
        <w:r w:rsidDel="0045557B">
          <w:delText>n</w:delText>
        </w:r>
      </w:del>
    </w:p>
    <w:p w:rsidR="00C13594" w:rsidRDefault="00AE7D95">
      <w:r>
        <w:t xml:space="preserve">There will be an option for users to contact us in </w:t>
      </w:r>
      <w:r w:rsidR="007D2707">
        <w:t xml:space="preserve">the </w:t>
      </w:r>
      <w:r>
        <w:t>case of any problems, issues, or bug</w:t>
      </w:r>
      <w:r w:rsidR="007D2707">
        <w:t>s. This will most likely be in</w:t>
      </w:r>
      <w:r>
        <w:t xml:space="preserve"> form of a message box that the users can fill out and submit through the website. </w:t>
      </w:r>
      <w:r>
        <w:br w:type="page"/>
      </w:r>
    </w:p>
    <w:p w:rsidR="00C13594" w:rsidRDefault="00AE7D95">
      <w:pPr>
        <w:pStyle w:val="Heading2"/>
        <w:pPrChange w:id="522" w:author="Simon Wu" w:date="2017-02-01T15:58:00Z">
          <w:pPr>
            <w:pStyle w:val="Heading1"/>
          </w:pPr>
        </w:pPrChange>
      </w:pPr>
      <w:bookmarkStart w:id="523" w:name="_szbknw68vpfv" w:colFirst="0" w:colLast="0"/>
      <w:bookmarkStart w:id="524" w:name="_Toc473735472"/>
      <w:bookmarkEnd w:id="523"/>
      <w:r>
        <w:lastRenderedPageBreak/>
        <w:t>PROJECT EXECUTION PLAN</w:t>
      </w:r>
      <w:bookmarkEnd w:id="524"/>
    </w:p>
    <w:p w:rsidR="00247E14" w:rsidRDefault="00247E14">
      <w:pPr>
        <w:pStyle w:val="Heading2"/>
        <w:rPr>
          <w:b/>
          <w:u w:val="single"/>
        </w:rPr>
      </w:pPr>
      <w:bookmarkStart w:id="525" w:name="_27inmeie392j" w:colFirst="0" w:colLast="0"/>
      <w:bookmarkEnd w:id="525"/>
    </w:p>
    <w:p w:rsidR="00C13594" w:rsidRPr="00A47E4A" w:rsidRDefault="00AE7D95">
      <w:pPr>
        <w:pStyle w:val="Heading3"/>
        <w:rPr>
          <w:b/>
          <w:u w:val="single"/>
          <w:rPrChange w:id="526" w:author="Simon Wu" w:date="2017-02-01T15:58:00Z">
            <w:rPr/>
          </w:rPrChange>
        </w:rPr>
        <w:pPrChange w:id="527" w:author="Simon Wu" w:date="2017-02-01T15:58:00Z">
          <w:pPr>
            <w:pStyle w:val="Heading2"/>
          </w:pPr>
        </w:pPrChange>
      </w:pPr>
      <w:bookmarkStart w:id="528" w:name="_Toc473735473"/>
      <w:r w:rsidRPr="00A47E4A">
        <w:rPr>
          <w:b/>
          <w:u w:val="single"/>
          <w:rPrChange w:id="529" w:author="Simon Wu" w:date="2017-02-01T15:58:00Z">
            <w:rPr/>
          </w:rPrChange>
        </w:rPr>
        <w:t>SCHEDULE</w:t>
      </w:r>
      <w:bookmarkEnd w:id="528"/>
    </w:p>
    <w:p w:rsidR="00C13594" w:rsidRDefault="00AE7D95">
      <w:r>
        <w:rPr>
          <w:b/>
        </w:rPr>
        <w:t>Week 1</w:t>
      </w:r>
    </w:p>
    <w:p w:rsidR="00C13594" w:rsidRDefault="00AE7D95">
      <w:r>
        <w:t>Project proposal, rough layout of work plan, segment responsibilities</w:t>
      </w:r>
    </w:p>
    <w:p w:rsidR="00C13594" w:rsidRDefault="00C13594"/>
    <w:p w:rsidR="00C13594" w:rsidRDefault="00AE7D95">
      <w:r>
        <w:rPr>
          <w:b/>
        </w:rPr>
        <w:t xml:space="preserve">Week 2 </w:t>
      </w:r>
      <w:r>
        <w:t xml:space="preserve"> </w:t>
      </w:r>
    </w:p>
    <w:p w:rsidR="00C13594" w:rsidRDefault="00AE7D95">
      <w:r>
        <w:t>Website scaffolding, plan on graphics - custom if need be</w:t>
      </w:r>
    </w:p>
    <w:p w:rsidR="00C13594" w:rsidRDefault="00AE7D95">
      <w:r>
        <w:t>Back-end development talks</w:t>
      </w:r>
    </w:p>
    <w:p w:rsidR="00C13594" w:rsidRDefault="00C13594"/>
    <w:p w:rsidR="00C13594" w:rsidRDefault="00AE7D95">
      <w:r>
        <w:rPr>
          <w:b/>
        </w:rPr>
        <w:t>Week 3</w:t>
      </w:r>
      <w:r>
        <w:t xml:space="preserve">  </w:t>
      </w:r>
    </w:p>
    <w:p w:rsidR="00C13594" w:rsidRDefault="00AE7D95">
      <w:r>
        <w:t>Complete basic layout of the website and colors selection</w:t>
      </w:r>
    </w:p>
    <w:p w:rsidR="00C13594" w:rsidRDefault="00AE7D95">
      <w:r>
        <w:t>Start work on establishing user database and logistics.</w:t>
      </w:r>
    </w:p>
    <w:p w:rsidR="00C13594" w:rsidRDefault="00C13594"/>
    <w:p w:rsidR="00C13594" w:rsidRDefault="00AE7D95">
      <w:r>
        <w:rPr>
          <w:b/>
        </w:rPr>
        <w:t xml:space="preserve">Week </w:t>
      </w:r>
      <w:r w:rsidR="00CB5357">
        <w:rPr>
          <w:b/>
        </w:rPr>
        <w:t xml:space="preserve">4 + Week 5 </w:t>
      </w:r>
      <w:r>
        <w:rPr>
          <w:b/>
        </w:rPr>
        <w:t xml:space="preserve">+ Week 6  </w:t>
      </w:r>
    </w:p>
    <w:p w:rsidR="00C13594" w:rsidRDefault="00AE7D95">
      <w:r>
        <w:t>Code. Development phase</w:t>
      </w:r>
    </w:p>
    <w:p w:rsidR="00C13594" w:rsidRDefault="00C13594"/>
    <w:p w:rsidR="00C13594" w:rsidRDefault="00AE7D95">
      <w:r>
        <w:rPr>
          <w:b/>
        </w:rPr>
        <w:t xml:space="preserve">Week </w:t>
      </w:r>
      <w:r w:rsidR="00CB5357">
        <w:rPr>
          <w:b/>
        </w:rPr>
        <w:t xml:space="preserve">7 + Week 8 </w:t>
      </w:r>
      <w:r>
        <w:rPr>
          <w:b/>
        </w:rPr>
        <w:t>+ Week 9</w:t>
      </w:r>
    </w:p>
    <w:p w:rsidR="00C13594" w:rsidRDefault="00AE7D95">
      <w:r>
        <w:t>Start of week 7: Review current progress</w:t>
      </w:r>
    </w:p>
    <w:p w:rsidR="00C13594" w:rsidRDefault="00AE7D95">
      <w:r>
        <w:t>Week 8 + 9: Damage control if need be, continue coding.</w:t>
      </w:r>
    </w:p>
    <w:p w:rsidR="00C13594" w:rsidRDefault="00C13594"/>
    <w:p w:rsidR="00C13594" w:rsidRDefault="00AE7D95">
      <w:r>
        <w:rPr>
          <w:b/>
        </w:rPr>
        <w:t>Week 10</w:t>
      </w:r>
    </w:p>
    <w:p w:rsidR="00C13594" w:rsidRDefault="00AE7D95">
      <w:r>
        <w:t>Final testing and verifications</w:t>
      </w:r>
    </w:p>
    <w:p w:rsidR="00C13594" w:rsidRDefault="00C13594"/>
    <w:p w:rsidR="00C13594" w:rsidRDefault="00AE7D95">
      <w:r>
        <w:rPr>
          <w:b/>
        </w:rPr>
        <w:t>Week 11 + Week 12 + Week 13</w:t>
      </w:r>
    </w:p>
    <w:p w:rsidR="00C13594" w:rsidRDefault="00AE7D95">
      <w:r>
        <w:t>Float time.</w:t>
      </w:r>
    </w:p>
    <w:p w:rsidR="00247E14" w:rsidRDefault="00247E14">
      <w:pPr>
        <w:pStyle w:val="Heading2"/>
        <w:rPr>
          <w:b/>
          <w:u w:val="single"/>
        </w:rPr>
      </w:pPr>
      <w:bookmarkStart w:id="530" w:name="_72puk1prqfl0" w:colFirst="0" w:colLast="0"/>
      <w:bookmarkEnd w:id="530"/>
    </w:p>
    <w:p w:rsidR="00C13594" w:rsidRPr="00A47E4A" w:rsidRDefault="00AE7D95">
      <w:pPr>
        <w:pStyle w:val="Heading3"/>
        <w:rPr>
          <w:b/>
          <w:u w:val="single"/>
          <w:rPrChange w:id="531" w:author="Simon Wu" w:date="2017-02-01T15:59:00Z">
            <w:rPr/>
          </w:rPrChange>
        </w:rPr>
        <w:pPrChange w:id="532" w:author="Simon Wu" w:date="2017-02-01T15:59:00Z">
          <w:pPr>
            <w:pStyle w:val="Heading2"/>
          </w:pPr>
        </w:pPrChange>
      </w:pPr>
      <w:bookmarkStart w:id="533" w:name="_Toc473735474"/>
      <w:r w:rsidRPr="00A47E4A">
        <w:rPr>
          <w:b/>
          <w:u w:val="single"/>
          <w:rPrChange w:id="534" w:author="Simon Wu" w:date="2017-02-01T15:59:00Z">
            <w:rPr/>
          </w:rPrChange>
        </w:rPr>
        <w:t>PLAN</w:t>
      </w:r>
      <w:bookmarkEnd w:id="533"/>
    </w:p>
    <w:p w:rsidR="00C13594" w:rsidRDefault="00AE7D95">
      <w:r>
        <w:t>In order to make this website a success, communication and coopera</w:t>
      </w:r>
      <w:r w:rsidR="007D2707">
        <w:t>tion between team members is</w:t>
      </w:r>
      <w:r>
        <w:t xml:space="preserve"> crucial. Our plan is to start early and try to work in pairs as much as possible. Depending on the size of the task</w:t>
      </w:r>
      <w:del w:id="535" w:author="Akemi" w:date="2017-02-01T17:30:00Z">
        <w:r w:rsidDel="009A244C">
          <w:delText>,</w:delText>
        </w:r>
      </w:del>
      <w:r>
        <w:t xml:space="preserve"> and the cap</w:t>
      </w:r>
      <w:r w:rsidR="007D2707">
        <w:t>ability of the team members, resource/task delegation and pairings may change</w:t>
      </w:r>
      <w:r>
        <w:t xml:space="preserve">. </w:t>
      </w:r>
    </w:p>
    <w:p w:rsidR="00C13594" w:rsidRPr="00A47E4A" w:rsidRDefault="00AE7D95">
      <w:pPr>
        <w:pStyle w:val="Heading3"/>
        <w:rPr>
          <w:b/>
          <w:u w:val="single"/>
          <w:rPrChange w:id="536" w:author="Simon Wu" w:date="2017-02-01T15:59:00Z">
            <w:rPr/>
          </w:rPrChange>
        </w:rPr>
        <w:pPrChange w:id="537" w:author="Simon Wu" w:date="2017-02-01T15:59:00Z">
          <w:pPr>
            <w:pStyle w:val="Heading2"/>
          </w:pPr>
        </w:pPrChange>
      </w:pPr>
      <w:bookmarkStart w:id="538" w:name="_sjiwn9o7hrm3" w:colFirst="0" w:colLast="0"/>
      <w:bookmarkStart w:id="539" w:name="_Toc473735475"/>
      <w:bookmarkEnd w:id="538"/>
      <w:r w:rsidRPr="00A47E4A">
        <w:rPr>
          <w:b/>
          <w:u w:val="single"/>
          <w:rPrChange w:id="540" w:author="Simon Wu" w:date="2017-02-01T15:59:00Z">
            <w:rPr/>
          </w:rPrChange>
        </w:rPr>
        <w:lastRenderedPageBreak/>
        <w:t>ROLES</w:t>
      </w:r>
      <w:bookmarkEnd w:id="539"/>
    </w:p>
    <w:p w:rsidR="00C13594" w:rsidRDefault="001C4805">
      <w:r>
        <w:t xml:space="preserve">Each member in the </w:t>
      </w:r>
      <w:r w:rsidR="00AE7D95">
        <w:t>group has an assigned role.</w:t>
      </w:r>
    </w:p>
    <w:p w:rsidR="00C13594" w:rsidRDefault="00AE7D95">
      <w:pPr>
        <w:numPr>
          <w:ilvl w:val="0"/>
          <w:numId w:val="1"/>
        </w:numPr>
        <w:ind w:hanging="360"/>
        <w:contextualSpacing/>
      </w:pPr>
      <w:r>
        <w:t>Simon Wu: Project Leader</w:t>
      </w:r>
    </w:p>
    <w:p w:rsidR="00C13594" w:rsidRDefault="00AE7D95">
      <w:pPr>
        <w:numPr>
          <w:ilvl w:val="0"/>
          <w:numId w:val="1"/>
        </w:numPr>
        <w:ind w:hanging="360"/>
        <w:contextualSpacing/>
      </w:pPr>
      <w:r>
        <w:t>Ian Lo: Head Coder</w:t>
      </w:r>
    </w:p>
    <w:p w:rsidR="00C13594" w:rsidRDefault="00AE7D95">
      <w:pPr>
        <w:numPr>
          <w:ilvl w:val="0"/>
          <w:numId w:val="1"/>
        </w:numPr>
        <w:ind w:hanging="360"/>
        <w:contextualSpacing/>
      </w:pPr>
      <w:r>
        <w:t>Jacky Li: Document Control</w:t>
      </w:r>
    </w:p>
    <w:p w:rsidR="00C13594" w:rsidRDefault="00AE7D95">
      <w:pPr>
        <w:numPr>
          <w:ilvl w:val="0"/>
          <w:numId w:val="1"/>
        </w:numPr>
        <w:ind w:hanging="360"/>
        <w:contextualSpacing/>
      </w:pPr>
      <w:r>
        <w:t xml:space="preserve">Akemi </w:t>
      </w:r>
      <w:proofErr w:type="spellStart"/>
      <w:r>
        <w:t>Haraguchi</w:t>
      </w:r>
      <w:proofErr w:type="spellEnd"/>
      <w:r>
        <w:t>: Website Aesthetics Designer</w:t>
      </w:r>
    </w:p>
    <w:p w:rsidR="00C13594" w:rsidRDefault="00C13594"/>
    <w:p w:rsidR="00C13594" w:rsidRPr="00A47E4A" w:rsidRDefault="00AE7D95">
      <w:pPr>
        <w:pStyle w:val="Heading3"/>
        <w:rPr>
          <w:b/>
          <w:u w:val="single"/>
          <w:rPrChange w:id="541" w:author="Simon Wu" w:date="2017-02-01T15:59:00Z">
            <w:rPr/>
          </w:rPrChange>
        </w:rPr>
        <w:pPrChange w:id="542" w:author="Simon Wu" w:date="2017-02-01T15:59:00Z">
          <w:pPr>
            <w:pStyle w:val="Heading2"/>
          </w:pPr>
        </w:pPrChange>
      </w:pPr>
      <w:bookmarkStart w:id="543" w:name="_npyzi0yksjif" w:colFirst="0" w:colLast="0"/>
      <w:bookmarkStart w:id="544" w:name="_Toc473735476"/>
      <w:bookmarkEnd w:id="543"/>
      <w:r w:rsidRPr="00A47E4A">
        <w:rPr>
          <w:b/>
          <w:u w:val="single"/>
          <w:rPrChange w:id="545" w:author="Simon Wu" w:date="2017-02-01T15:59:00Z">
            <w:rPr/>
          </w:rPrChange>
        </w:rPr>
        <w:t>DEADLINES</w:t>
      </w:r>
      <w:bookmarkEnd w:id="544"/>
    </w:p>
    <w:p w:rsidR="00C13594" w:rsidRDefault="00AE7D95">
      <w:r>
        <w:t>Members will meet every Wednesday after</w:t>
      </w:r>
      <w:r w:rsidR="008C4F68">
        <w:t>-</w:t>
      </w:r>
      <w:r>
        <w:t xml:space="preserve">class. Members are expected to arrive on time and be prepared for the meeting. We will attempt </w:t>
      </w:r>
      <w:r w:rsidR="007D2707">
        <w:t xml:space="preserve">to </w:t>
      </w:r>
      <w:r>
        <w:t>schedule items ahead of time with individual due dates to ensure the overall project milestones are delivered on time. Following the first milestone, a project Gantt chart will be constructed in-order to better delegate resources and tasks. The project schedule will be updated on a weekly basis to reflect actual progress</w:t>
      </w:r>
      <w:r w:rsidR="007D2707">
        <w:t>es</w:t>
      </w:r>
      <w:r>
        <w:t>.</w:t>
      </w:r>
    </w:p>
    <w:p w:rsidR="00025A6D" w:rsidRDefault="00025A6D"/>
    <w:p w:rsidR="00025A6D" w:rsidRPr="00A47E4A" w:rsidRDefault="00025A6D">
      <w:pPr>
        <w:pStyle w:val="Heading3"/>
        <w:rPr>
          <w:b/>
          <w:u w:val="single"/>
          <w:rPrChange w:id="546" w:author="Simon Wu" w:date="2017-02-01T15:59:00Z">
            <w:rPr/>
          </w:rPrChange>
        </w:rPr>
        <w:pPrChange w:id="547" w:author="Simon Wu" w:date="2017-02-01T15:59:00Z">
          <w:pPr>
            <w:pStyle w:val="Heading2"/>
          </w:pPr>
        </w:pPrChange>
      </w:pPr>
      <w:bookmarkStart w:id="548" w:name="_Toc473735477"/>
      <w:r w:rsidRPr="00A47E4A">
        <w:rPr>
          <w:b/>
          <w:u w:val="single"/>
          <w:rPrChange w:id="549" w:author="Simon Wu" w:date="2017-02-01T15:59:00Z">
            <w:rPr/>
          </w:rPrChange>
        </w:rPr>
        <w:t>ADDENDUM</w:t>
      </w:r>
      <w:bookmarkEnd w:id="548"/>
    </w:p>
    <w:p w:rsidR="00F00A75" w:rsidRPr="00025A6D" w:rsidRDefault="00F00A75"/>
    <w:p w:rsidR="00C13594" w:rsidRDefault="00841E0E">
      <w:pPr>
        <w:rPr>
          <w:ins w:id="550" w:author="Simon Wu" w:date="2017-02-01T15:26:00Z"/>
        </w:rPr>
      </w:pPr>
      <w:ins w:id="551" w:author="Simon Wu" w:date="2017-02-01T15:24:00Z">
        <w:r>
          <w:t xml:space="preserve">Regarding </w:t>
        </w:r>
      </w:ins>
      <w:ins w:id="552" w:author="Simon Wu" w:date="2017-02-01T15:25:00Z">
        <w:r>
          <w:t>the difficult of our proje</w:t>
        </w:r>
      </w:ins>
      <w:ins w:id="553" w:author="Simon Wu" w:date="2017-02-01T15:26:00Z">
        <w:r>
          <w:t>ct objectives and scope, we suggest the following plan:</w:t>
        </w:r>
      </w:ins>
    </w:p>
    <w:p w:rsidR="00841E0E" w:rsidRDefault="00841E0E">
      <w:pPr>
        <w:pStyle w:val="ListParagraph"/>
        <w:numPr>
          <w:ilvl w:val="0"/>
          <w:numId w:val="3"/>
        </w:numPr>
        <w:rPr>
          <w:ins w:id="554" w:author="Simon Wu" w:date="2017-02-01T15:28:00Z"/>
        </w:rPr>
        <w:pPrChange w:id="555" w:author="Simon Wu" w:date="2017-02-01T15:26:00Z">
          <w:pPr/>
        </w:pPrChange>
      </w:pPr>
      <w:ins w:id="556" w:author="Simon Wu" w:date="2017-02-01T15:27:00Z">
        <w:r>
          <w:t>The core requirements o</w:t>
        </w:r>
      </w:ins>
      <w:ins w:id="557" w:author="Simon Wu" w:date="2017-02-01T15:28:00Z">
        <w:r>
          <w:t>f the project will be addressed first:</w:t>
        </w:r>
      </w:ins>
    </w:p>
    <w:p w:rsidR="00841E0E" w:rsidRDefault="00841E0E">
      <w:pPr>
        <w:pStyle w:val="ListParagraph"/>
        <w:numPr>
          <w:ilvl w:val="1"/>
          <w:numId w:val="3"/>
        </w:numPr>
        <w:rPr>
          <w:ins w:id="558" w:author="Simon Wu" w:date="2017-02-01T15:29:00Z"/>
        </w:rPr>
        <w:pPrChange w:id="559" w:author="Simon Wu" w:date="2017-02-01T15:28:00Z">
          <w:pPr/>
        </w:pPrChange>
      </w:pPr>
      <w:ins w:id="560" w:author="Simon Wu" w:date="2017-02-01T15:29:00Z">
        <w:r>
          <w:t>Basic website interface</w:t>
        </w:r>
      </w:ins>
    </w:p>
    <w:p w:rsidR="00841E0E" w:rsidRDefault="00841E0E">
      <w:pPr>
        <w:pStyle w:val="ListParagraph"/>
        <w:numPr>
          <w:ilvl w:val="1"/>
          <w:numId w:val="3"/>
        </w:numPr>
        <w:rPr>
          <w:ins w:id="561" w:author="Simon Wu" w:date="2017-02-01T15:32:00Z"/>
        </w:rPr>
        <w:pPrChange w:id="562" w:author="Simon Wu" w:date="2017-02-01T15:28:00Z">
          <w:pPr/>
        </w:pPrChange>
      </w:pPr>
      <w:ins w:id="563" w:author="Simon Wu" w:date="2017-02-01T15:29:00Z">
        <w:r>
          <w:t>Navigation menu</w:t>
        </w:r>
      </w:ins>
    </w:p>
    <w:p w:rsidR="009717B4" w:rsidRDefault="009717B4">
      <w:pPr>
        <w:pStyle w:val="ListParagraph"/>
        <w:numPr>
          <w:ilvl w:val="1"/>
          <w:numId w:val="3"/>
        </w:numPr>
        <w:rPr>
          <w:ins w:id="564" w:author="Simon Wu" w:date="2017-02-01T15:29:00Z"/>
        </w:rPr>
        <w:pPrChange w:id="565" w:author="Simon Wu" w:date="2017-02-01T15:28:00Z">
          <w:pPr/>
        </w:pPrChange>
      </w:pPr>
      <w:ins w:id="566" w:author="Simon Wu" w:date="2017-02-01T15:33:00Z">
        <w:r>
          <w:t>Requirements listed on the project document</w:t>
        </w:r>
      </w:ins>
    </w:p>
    <w:p w:rsidR="0094653F" w:rsidRDefault="00634A1E">
      <w:pPr>
        <w:pStyle w:val="ListParagraph"/>
        <w:numPr>
          <w:ilvl w:val="0"/>
          <w:numId w:val="3"/>
        </w:numPr>
        <w:rPr>
          <w:ins w:id="567" w:author="Simon Wu" w:date="2017-02-01T15:35:00Z"/>
        </w:rPr>
        <w:pPrChange w:id="568" w:author="Simon Wu" w:date="2017-02-01T15:35:00Z">
          <w:pPr/>
        </w:pPrChange>
      </w:pPr>
      <w:ins w:id="569" w:author="Simon Wu" w:date="2017-02-01T15:29:00Z">
        <w:r>
          <w:t>The GPS tracking</w:t>
        </w:r>
      </w:ins>
      <w:ins w:id="570" w:author="Simon Wu" w:date="2017-02-01T15:37:00Z">
        <w:r>
          <w:t xml:space="preserve"> function</w:t>
        </w:r>
      </w:ins>
      <w:ins w:id="571" w:author="Simon Wu" w:date="2017-02-01T15:32:00Z">
        <w:r w:rsidR="009717B4">
          <w:t xml:space="preserve"> will be allotted low priority and attempted only if time allows</w:t>
        </w:r>
      </w:ins>
    </w:p>
    <w:p w:rsidR="0094653F" w:rsidRDefault="00634A1E">
      <w:pPr>
        <w:pStyle w:val="ListParagraph"/>
        <w:numPr>
          <w:ilvl w:val="1"/>
          <w:numId w:val="3"/>
        </w:numPr>
        <w:pPrChange w:id="572" w:author="Simon Wu" w:date="2017-02-01T15:35:00Z">
          <w:pPr/>
        </w:pPrChange>
      </w:pPr>
      <w:ins w:id="573" w:author="Simon Wu" w:date="2017-02-01T15:37:00Z">
        <w:r>
          <w:t>As a result, the user “quest progress” function will only be implemented when all other core functions are complete and running smoothly.</w:t>
        </w:r>
      </w:ins>
      <w:ins w:id="574" w:author="Simon Wu" w:date="2017-02-01T15:35:00Z">
        <w:r w:rsidR="0094653F">
          <w:t xml:space="preserve"> </w:t>
        </w:r>
      </w:ins>
    </w:p>
    <w:sectPr w:rsidR="0094653F" w:rsidSect="00FE24C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altName w:val="Courier New PSMT"/>
    <w:panose1 w:val="02070309020205020404"/>
    <w:charset w:val="00"/>
    <w:family w:val="modern"/>
    <w:pitch w:val="fixed"/>
    <w:sig w:usb0="E0002A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10002FF" w:usb1="4000ACFF" w:usb2="00000009"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860EC3"/>
    <w:multiLevelType w:val="hybridMultilevel"/>
    <w:tmpl w:val="B9CAFFA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5B9121BB"/>
    <w:multiLevelType w:val="multilevel"/>
    <w:tmpl w:val="61C8A6B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605F7A30"/>
    <w:multiLevelType w:val="hybridMultilevel"/>
    <w:tmpl w:val="093A7B4C"/>
    <w:lvl w:ilvl="0" w:tplc="10090011">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7A237534"/>
    <w:multiLevelType w:val="hybridMultilevel"/>
    <w:tmpl w:val="2CBEB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imon Wu">
    <w15:presenceInfo w15:providerId="Windows Live" w15:userId="ca9aaefdd675adbc"/>
  </w15:person>
  <w15:person w15:author="Akemi">
    <w15:presenceInfo w15:providerId="Windows Live" w15:userId="1f91957d98b03103"/>
  </w15:person>
  <w15:person w15:author="Jacky">
    <w15:presenceInfo w15:providerId="None" w15:userId="Jacky"/>
  </w15:person>
  <w15:person w15:author="Jacky Li">
    <w15:presenceInfo w15:providerId="Windows Live" w15:userId="5dd381d2cf7e36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3594"/>
    <w:rsid w:val="00000317"/>
    <w:rsid w:val="00005F02"/>
    <w:rsid w:val="0001149F"/>
    <w:rsid w:val="0001549F"/>
    <w:rsid w:val="00025A6D"/>
    <w:rsid w:val="00063B10"/>
    <w:rsid w:val="000833E0"/>
    <w:rsid w:val="000A1433"/>
    <w:rsid w:val="000B7A35"/>
    <w:rsid w:val="000E11B5"/>
    <w:rsid w:val="000F29C5"/>
    <w:rsid w:val="001317BA"/>
    <w:rsid w:val="001360DB"/>
    <w:rsid w:val="00155817"/>
    <w:rsid w:val="001641A6"/>
    <w:rsid w:val="001B0AF1"/>
    <w:rsid w:val="001B2DDF"/>
    <w:rsid w:val="001C4805"/>
    <w:rsid w:val="001E6071"/>
    <w:rsid w:val="001F7A87"/>
    <w:rsid w:val="00226894"/>
    <w:rsid w:val="00247E14"/>
    <w:rsid w:val="00252D56"/>
    <w:rsid w:val="0025656F"/>
    <w:rsid w:val="00261FAB"/>
    <w:rsid w:val="00286D07"/>
    <w:rsid w:val="002B77D3"/>
    <w:rsid w:val="002D472B"/>
    <w:rsid w:val="002D48AE"/>
    <w:rsid w:val="00304DA9"/>
    <w:rsid w:val="00307BA3"/>
    <w:rsid w:val="003119AB"/>
    <w:rsid w:val="00364E20"/>
    <w:rsid w:val="00371E13"/>
    <w:rsid w:val="003972A4"/>
    <w:rsid w:val="003B7FDB"/>
    <w:rsid w:val="003C0E5A"/>
    <w:rsid w:val="003E3DDF"/>
    <w:rsid w:val="003F78C0"/>
    <w:rsid w:val="00427544"/>
    <w:rsid w:val="00433E8B"/>
    <w:rsid w:val="004427AE"/>
    <w:rsid w:val="00453623"/>
    <w:rsid w:val="0045557B"/>
    <w:rsid w:val="00457E88"/>
    <w:rsid w:val="0046398B"/>
    <w:rsid w:val="00466C0F"/>
    <w:rsid w:val="00470635"/>
    <w:rsid w:val="00474BB8"/>
    <w:rsid w:val="0048551C"/>
    <w:rsid w:val="0049450C"/>
    <w:rsid w:val="004A0BD8"/>
    <w:rsid w:val="004A0C10"/>
    <w:rsid w:val="004B5543"/>
    <w:rsid w:val="004B781C"/>
    <w:rsid w:val="004C439A"/>
    <w:rsid w:val="0050775A"/>
    <w:rsid w:val="005146D1"/>
    <w:rsid w:val="005167E4"/>
    <w:rsid w:val="00544170"/>
    <w:rsid w:val="00562387"/>
    <w:rsid w:val="00567989"/>
    <w:rsid w:val="00580D27"/>
    <w:rsid w:val="005902E2"/>
    <w:rsid w:val="0059595B"/>
    <w:rsid w:val="005A69C5"/>
    <w:rsid w:val="005C3033"/>
    <w:rsid w:val="005E2460"/>
    <w:rsid w:val="005E683B"/>
    <w:rsid w:val="005F07DA"/>
    <w:rsid w:val="006019A4"/>
    <w:rsid w:val="006106E0"/>
    <w:rsid w:val="00634A1E"/>
    <w:rsid w:val="006443C7"/>
    <w:rsid w:val="0065619D"/>
    <w:rsid w:val="00681E38"/>
    <w:rsid w:val="00697E8D"/>
    <w:rsid w:val="006C036B"/>
    <w:rsid w:val="006E1282"/>
    <w:rsid w:val="006E36A9"/>
    <w:rsid w:val="006E548B"/>
    <w:rsid w:val="00702D2E"/>
    <w:rsid w:val="00740D0C"/>
    <w:rsid w:val="007479DB"/>
    <w:rsid w:val="0076008C"/>
    <w:rsid w:val="00763940"/>
    <w:rsid w:val="00765508"/>
    <w:rsid w:val="007729BE"/>
    <w:rsid w:val="00791FCB"/>
    <w:rsid w:val="007A6404"/>
    <w:rsid w:val="007B3172"/>
    <w:rsid w:val="007B40CF"/>
    <w:rsid w:val="007C1AEB"/>
    <w:rsid w:val="007D2707"/>
    <w:rsid w:val="00803132"/>
    <w:rsid w:val="00813230"/>
    <w:rsid w:val="008173AE"/>
    <w:rsid w:val="00841E0E"/>
    <w:rsid w:val="00844489"/>
    <w:rsid w:val="00860800"/>
    <w:rsid w:val="008C2A9C"/>
    <w:rsid w:val="008C4F68"/>
    <w:rsid w:val="008D45E3"/>
    <w:rsid w:val="008E1A31"/>
    <w:rsid w:val="008E2DF8"/>
    <w:rsid w:val="008F0B00"/>
    <w:rsid w:val="008F2A1C"/>
    <w:rsid w:val="0090286B"/>
    <w:rsid w:val="0090581E"/>
    <w:rsid w:val="00905AE1"/>
    <w:rsid w:val="00915387"/>
    <w:rsid w:val="0092597E"/>
    <w:rsid w:val="0094653F"/>
    <w:rsid w:val="00961C01"/>
    <w:rsid w:val="009717B4"/>
    <w:rsid w:val="009A244C"/>
    <w:rsid w:val="009D3A0A"/>
    <w:rsid w:val="009E071D"/>
    <w:rsid w:val="009F0E24"/>
    <w:rsid w:val="00A13566"/>
    <w:rsid w:val="00A47E4A"/>
    <w:rsid w:val="00A70BE1"/>
    <w:rsid w:val="00A77BF3"/>
    <w:rsid w:val="00A809F6"/>
    <w:rsid w:val="00AE4463"/>
    <w:rsid w:val="00AE7D95"/>
    <w:rsid w:val="00AF0F77"/>
    <w:rsid w:val="00B10A9D"/>
    <w:rsid w:val="00B159DD"/>
    <w:rsid w:val="00B33BEA"/>
    <w:rsid w:val="00B45CA5"/>
    <w:rsid w:val="00B4795F"/>
    <w:rsid w:val="00B505F2"/>
    <w:rsid w:val="00BB789A"/>
    <w:rsid w:val="00BE28DB"/>
    <w:rsid w:val="00BF0E0B"/>
    <w:rsid w:val="00C13594"/>
    <w:rsid w:val="00C32DBA"/>
    <w:rsid w:val="00C60E7E"/>
    <w:rsid w:val="00C72E79"/>
    <w:rsid w:val="00CB3541"/>
    <w:rsid w:val="00CB5357"/>
    <w:rsid w:val="00CB6E2B"/>
    <w:rsid w:val="00CD2ADA"/>
    <w:rsid w:val="00CF0FF8"/>
    <w:rsid w:val="00D1215D"/>
    <w:rsid w:val="00D20E4F"/>
    <w:rsid w:val="00D229EC"/>
    <w:rsid w:val="00D423B3"/>
    <w:rsid w:val="00D51939"/>
    <w:rsid w:val="00D54F1B"/>
    <w:rsid w:val="00D85ED3"/>
    <w:rsid w:val="00DC2E4B"/>
    <w:rsid w:val="00DF3AEC"/>
    <w:rsid w:val="00E20F11"/>
    <w:rsid w:val="00E54C8A"/>
    <w:rsid w:val="00E94341"/>
    <w:rsid w:val="00EB2310"/>
    <w:rsid w:val="00EC63B3"/>
    <w:rsid w:val="00ED1406"/>
    <w:rsid w:val="00EF4718"/>
    <w:rsid w:val="00F00A75"/>
    <w:rsid w:val="00F471CB"/>
    <w:rsid w:val="00F60655"/>
    <w:rsid w:val="00F81159"/>
    <w:rsid w:val="00F8489D"/>
    <w:rsid w:val="00FA5764"/>
    <w:rsid w:val="00FE24C8"/>
    <w:rsid w:val="00FF3CF8"/>
    <w:rsid w:val="27DB10C6"/>
    <w:rsid w:val="36599FA9"/>
    <w:rsid w:val="411E4B0A"/>
    <w:rsid w:val="4E865DC4"/>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12A73C-6B69-46C8-B769-7B71F0FCF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7E14"/>
  </w:style>
  <w:style w:type="paragraph" w:styleId="Heading1">
    <w:name w:val="heading 1"/>
    <w:basedOn w:val="Normal"/>
    <w:next w:val="Normal"/>
    <w:link w:val="Heading1Char"/>
    <w:uiPriority w:val="9"/>
    <w:qFormat/>
    <w:rsid w:val="00247E14"/>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247E14"/>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47E14"/>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247E14"/>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247E14"/>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247E14"/>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247E14"/>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247E14"/>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247E14"/>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47E14"/>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247E14"/>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Heading1Char">
    <w:name w:val="Heading 1 Char"/>
    <w:basedOn w:val="DefaultParagraphFont"/>
    <w:link w:val="Heading1"/>
    <w:uiPriority w:val="9"/>
    <w:rsid w:val="00247E14"/>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247E1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47E14"/>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247E14"/>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247E14"/>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rsid w:val="00247E14"/>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247E14"/>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247E14"/>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247E14"/>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247E14"/>
    <w:pPr>
      <w:spacing w:line="240" w:lineRule="auto"/>
    </w:pPr>
    <w:rPr>
      <w:b/>
      <w:bCs/>
      <w:smallCaps/>
      <w:color w:val="44546A" w:themeColor="text2"/>
    </w:rPr>
  </w:style>
  <w:style w:type="character" w:customStyle="1" w:styleId="TitleChar">
    <w:name w:val="Title Char"/>
    <w:basedOn w:val="DefaultParagraphFont"/>
    <w:link w:val="Title"/>
    <w:uiPriority w:val="10"/>
    <w:rsid w:val="00247E14"/>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sid w:val="00247E14"/>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247E14"/>
    <w:rPr>
      <w:b/>
      <w:bCs/>
    </w:rPr>
  </w:style>
  <w:style w:type="character" w:styleId="Emphasis">
    <w:name w:val="Emphasis"/>
    <w:basedOn w:val="DefaultParagraphFont"/>
    <w:uiPriority w:val="20"/>
    <w:qFormat/>
    <w:rsid w:val="00247E14"/>
    <w:rPr>
      <w:i/>
      <w:iCs/>
    </w:rPr>
  </w:style>
  <w:style w:type="paragraph" w:styleId="NoSpacing">
    <w:name w:val="No Spacing"/>
    <w:uiPriority w:val="1"/>
    <w:qFormat/>
    <w:rsid w:val="00247E14"/>
    <w:pPr>
      <w:spacing w:after="0" w:line="240" w:lineRule="auto"/>
    </w:pPr>
  </w:style>
  <w:style w:type="paragraph" w:styleId="Quote">
    <w:name w:val="Quote"/>
    <w:basedOn w:val="Normal"/>
    <w:next w:val="Normal"/>
    <w:link w:val="QuoteChar"/>
    <w:uiPriority w:val="29"/>
    <w:qFormat/>
    <w:rsid w:val="00247E1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247E14"/>
    <w:rPr>
      <w:color w:val="44546A" w:themeColor="text2"/>
      <w:sz w:val="24"/>
      <w:szCs w:val="24"/>
    </w:rPr>
  </w:style>
  <w:style w:type="paragraph" w:styleId="IntenseQuote">
    <w:name w:val="Intense Quote"/>
    <w:basedOn w:val="Normal"/>
    <w:next w:val="Normal"/>
    <w:link w:val="IntenseQuoteChar"/>
    <w:uiPriority w:val="30"/>
    <w:qFormat/>
    <w:rsid w:val="00247E1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247E1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247E14"/>
    <w:rPr>
      <w:i/>
      <w:iCs/>
      <w:color w:val="595959" w:themeColor="text1" w:themeTint="A6"/>
    </w:rPr>
  </w:style>
  <w:style w:type="character" w:styleId="IntenseEmphasis">
    <w:name w:val="Intense Emphasis"/>
    <w:basedOn w:val="DefaultParagraphFont"/>
    <w:uiPriority w:val="21"/>
    <w:qFormat/>
    <w:rsid w:val="00247E14"/>
    <w:rPr>
      <w:b/>
      <w:bCs/>
      <w:i/>
      <w:iCs/>
    </w:rPr>
  </w:style>
  <w:style w:type="character" w:styleId="SubtleReference">
    <w:name w:val="Subtle Reference"/>
    <w:basedOn w:val="DefaultParagraphFont"/>
    <w:uiPriority w:val="31"/>
    <w:qFormat/>
    <w:rsid w:val="00247E1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47E14"/>
    <w:rPr>
      <w:b/>
      <w:bCs/>
      <w:smallCaps/>
      <w:color w:val="44546A" w:themeColor="text2"/>
      <w:u w:val="single"/>
    </w:rPr>
  </w:style>
  <w:style w:type="character" w:styleId="BookTitle">
    <w:name w:val="Book Title"/>
    <w:basedOn w:val="DefaultParagraphFont"/>
    <w:uiPriority w:val="33"/>
    <w:qFormat/>
    <w:rsid w:val="00247E14"/>
    <w:rPr>
      <w:b/>
      <w:bCs/>
      <w:smallCaps/>
      <w:spacing w:val="10"/>
    </w:rPr>
  </w:style>
  <w:style w:type="paragraph" w:styleId="TOCHeading">
    <w:name w:val="TOC Heading"/>
    <w:basedOn w:val="Heading1"/>
    <w:next w:val="Normal"/>
    <w:uiPriority w:val="39"/>
    <w:unhideWhenUsed/>
    <w:qFormat/>
    <w:rsid w:val="00247E14"/>
    <w:pPr>
      <w:outlineLvl w:val="9"/>
    </w:pPr>
  </w:style>
  <w:style w:type="paragraph" w:styleId="TOC1">
    <w:name w:val="toc 1"/>
    <w:basedOn w:val="Normal"/>
    <w:next w:val="Normal"/>
    <w:autoRedefine/>
    <w:uiPriority w:val="39"/>
    <w:unhideWhenUsed/>
    <w:rsid w:val="00470635"/>
    <w:pPr>
      <w:tabs>
        <w:tab w:val="right" w:leader="dot" w:pos="9019"/>
      </w:tabs>
      <w:spacing w:after="100"/>
    </w:pPr>
  </w:style>
  <w:style w:type="paragraph" w:styleId="TOC2">
    <w:name w:val="toc 2"/>
    <w:basedOn w:val="Normal"/>
    <w:next w:val="Normal"/>
    <w:autoRedefine/>
    <w:uiPriority w:val="39"/>
    <w:unhideWhenUsed/>
    <w:rsid w:val="00470635"/>
    <w:pPr>
      <w:tabs>
        <w:tab w:val="right" w:leader="dot" w:pos="9019"/>
      </w:tabs>
      <w:spacing w:after="100"/>
      <w:ind w:left="220"/>
      <w:pPrChange w:id="0" w:author="Akemi" w:date="2017-02-01T15:48:00Z">
        <w:pPr>
          <w:spacing w:after="100" w:line="259" w:lineRule="auto"/>
          <w:ind w:left="220"/>
        </w:pPr>
      </w:pPrChange>
    </w:pPr>
    <w:rPr>
      <w:rPrChange w:id="0" w:author="Akemi" w:date="2017-02-01T15:48:00Z">
        <w:rPr>
          <w:rFonts w:asciiTheme="minorHAnsi" w:eastAsiaTheme="minorEastAsia" w:hAnsiTheme="minorHAnsi" w:cstheme="minorBidi"/>
          <w:sz w:val="22"/>
          <w:szCs w:val="22"/>
          <w:lang w:val="en-CA" w:eastAsia="zh-TW" w:bidi="ar-SA"/>
        </w:rPr>
      </w:rPrChange>
    </w:rPr>
  </w:style>
  <w:style w:type="paragraph" w:styleId="TOC3">
    <w:name w:val="toc 3"/>
    <w:basedOn w:val="Normal"/>
    <w:next w:val="Normal"/>
    <w:autoRedefine/>
    <w:uiPriority w:val="39"/>
    <w:unhideWhenUsed/>
    <w:rsid w:val="00247E14"/>
    <w:pPr>
      <w:spacing w:after="100"/>
      <w:ind w:left="440"/>
    </w:pPr>
  </w:style>
  <w:style w:type="character" w:styleId="Hyperlink">
    <w:name w:val="Hyperlink"/>
    <w:basedOn w:val="DefaultParagraphFont"/>
    <w:uiPriority w:val="99"/>
    <w:unhideWhenUsed/>
    <w:rsid w:val="00247E14"/>
    <w:rPr>
      <w:color w:val="0563C1" w:themeColor="hyperlink"/>
      <w:u w:val="single"/>
    </w:rPr>
  </w:style>
  <w:style w:type="paragraph" w:styleId="ListParagraph">
    <w:name w:val="List Paragraph"/>
    <w:basedOn w:val="Normal"/>
    <w:uiPriority w:val="34"/>
    <w:qFormat/>
    <w:rsid w:val="000E11B5"/>
    <w:pPr>
      <w:ind w:left="720"/>
      <w:contextualSpacing/>
    </w:pPr>
  </w:style>
  <w:style w:type="paragraph" w:styleId="BalloonText">
    <w:name w:val="Balloon Text"/>
    <w:basedOn w:val="Normal"/>
    <w:link w:val="BalloonTextChar"/>
    <w:uiPriority w:val="99"/>
    <w:semiHidden/>
    <w:unhideWhenUsed/>
    <w:rsid w:val="003119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19AB"/>
    <w:rPr>
      <w:rFonts w:ascii="Segoe UI" w:hAnsi="Segoe UI" w:cs="Segoe UI"/>
      <w:sz w:val="18"/>
      <w:szCs w:val="18"/>
    </w:rPr>
  </w:style>
  <w:style w:type="paragraph" w:styleId="Revision">
    <w:name w:val="Revision"/>
    <w:hidden/>
    <w:uiPriority w:val="99"/>
    <w:semiHidden/>
    <w:rsid w:val="00803132"/>
    <w:pPr>
      <w:spacing w:after="0" w:line="240" w:lineRule="auto"/>
    </w:pPr>
  </w:style>
  <w:style w:type="table" w:styleId="TableGrid">
    <w:name w:val="Table Grid"/>
    <w:basedOn w:val="TableNormal"/>
    <w:uiPriority w:val="39"/>
    <w:rsid w:val="00BE28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theme" Target="theme/theme1.xml"/><Relationship Id="rId21" Type="http://schemas.openxmlformats.org/officeDocument/2006/relationships/image" Target="media/image12.jpg"/><Relationship Id="rId34" Type="http://schemas.openxmlformats.org/officeDocument/2006/relationships/hyperlink" Target="http://www.bcit.ca/map/" TargetMode="External"/><Relationship Id="rId7" Type="http://schemas.openxmlformats.org/officeDocument/2006/relationships/hyperlink" Target="http://students.bcitdev.com/A00773676/Project/Master_Simon/Home.html"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hyperlink" Target="http://students.bcitdev.com/A00773676/Project/BTest/glossaryB.html" TargetMode="External"/><Relationship Id="rId11" Type="http://schemas.openxmlformats.org/officeDocument/2006/relationships/oleObject" Target="embeddings/oleObject1.bin"/><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hyperlink" Target="http://www.maps.ubc.ca/PROD/index.php"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1FC52-0129-4CAB-8876-693616D7D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34</Pages>
  <Words>2159</Words>
  <Characters>12308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Jacky</dc:creator>
  <cp:lastModifiedBy>Jacky</cp:lastModifiedBy>
  <cp:revision>4</cp:revision>
  <cp:lastPrinted>2017-01-21T05:56:00Z</cp:lastPrinted>
  <dcterms:created xsi:type="dcterms:W3CDTF">2017-02-02T03:58:00Z</dcterms:created>
  <dcterms:modified xsi:type="dcterms:W3CDTF">2017-02-17T10:59:00Z</dcterms:modified>
</cp:coreProperties>
</file>